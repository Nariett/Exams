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FAF4FB" w14:textId="77777777" w:rsidR="00B41E8D" w:rsidRPr="00EA2804" w:rsidRDefault="00B41E8D" w:rsidP="00EA2804">
      <w:pPr>
        <w:spacing w:before="240" w:after="0" w:line="240" w:lineRule="auto"/>
        <w:ind w:left="-360" w:firstLine="709"/>
        <w:jc w:val="center"/>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Частное учреждение образования</w:t>
      </w:r>
    </w:p>
    <w:p w14:paraId="50951F85" w14:textId="77777777" w:rsidR="00B41E8D" w:rsidRPr="00EA2804" w:rsidRDefault="00B41E8D" w:rsidP="00EA2804">
      <w:pPr>
        <w:spacing w:after="0" w:line="240" w:lineRule="auto"/>
        <w:ind w:firstLine="709"/>
        <w:jc w:val="center"/>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«Колледж бизнеса и права»</w:t>
      </w:r>
    </w:p>
    <w:p w14:paraId="03E6FF19" w14:textId="77777777" w:rsidR="00B41E8D" w:rsidRPr="00EA2804" w:rsidRDefault="00B41E8D" w:rsidP="00EA2804">
      <w:pPr>
        <w:spacing w:before="240" w:after="0" w:line="240" w:lineRule="auto"/>
        <w:ind w:firstLine="709"/>
        <w:jc w:val="center"/>
        <w:rPr>
          <w:rFonts w:ascii="Times New Roman" w:eastAsia="Times New Roman" w:hAnsi="Times New Roman" w:cs="Times New Roman"/>
          <w:sz w:val="28"/>
          <w:szCs w:val="28"/>
        </w:rPr>
      </w:pPr>
      <w:r w:rsidRPr="00EA2804">
        <w:rPr>
          <w:rFonts w:ascii="Times New Roman" w:eastAsia="Times New Roman" w:hAnsi="Times New Roman" w:cs="Times New Roman"/>
          <w:b/>
          <w:sz w:val="28"/>
          <w:szCs w:val="28"/>
        </w:rPr>
        <w:t>ОСНОВЫ АЛГОРИТМИЗАЦИИ И ПРОГРАММИРОВАНИЕ</w:t>
      </w:r>
    </w:p>
    <w:p w14:paraId="4FD50406" w14:textId="77777777" w:rsidR="00B41E8D" w:rsidRPr="00EA2804" w:rsidRDefault="00B41E8D" w:rsidP="00EA2804">
      <w:pPr>
        <w:spacing w:before="240" w:after="0" w:line="240" w:lineRule="auto"/>
        <w:ind w:firstLine="709"/>
        <w:jc w:val="both"/>
        <w:rPr>
          <w:rFonts w:ascii="Times New Roman" w:eastAsia="Times New Roman" w:hAnsi="Times New Roman" w:cs="Times New Roman"/>
          <w:b/>
          <w:sz w:val="28"/>
          <w:szCs w:val="28"/>
        </w:rPr>
      </w:pPr>
      <w:r w:rsidRPr="00EA2804">
        <w:rPr>
          <w:rFonts w:ascii="Times New Roman" w:eastAsia="Times New Roman" w:hAnsi="Times New Roman" w:cs="Times New Roman"/>
          <w:b/>
          <w:sz w:val="28"/>
          <w:szCs w:val="28"/>
        </w:rPr>
        <w:t>Вопросы</w:t>
      </w:r>
      <w:r w:rsidRPr="00EA2804">
        <w:rPr>
          <w:rFonts w:ascii="Times New Roman" w:eastAsia="Times New Roman" w:hAnsi="Times New Roman" w:cs="Times New Roman"/>
          <w:sz w:val="28"/>
          <w:szCs w:val="28"/>
        </w:rPr>
        <w:t xml:space="preserve"> </w:t>
      </w:r>
      <w:r w:rsidRPr="00EA2804">
        <w:rPr>
          <w:rFonts w:ascii="Times New Roman" w:eastAsia="Times New Roman" w:hAnsi="Times New Roman" w:cs="Times New Roman"/>
          <w:b/>
          <w:sz w:val="28"/>
          <w:szCs w:val="28"/>
        </w:rPr>
        <w:t>к экзамену для учащихся 2 курса дневной формы получения образования специальности 2-40 01 01 «Программное обеспечение информационных технологий»</w:t>
      </w:r>
    </w:p>
    <w:p w14:paraId="3A083EE2" w14:textId="1266398A" w:rsidR="00B41E8D" w:rsidRPr="006E46AE"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rPr>
      </w:pPr>
      <w:bookmarkStart w:id="0" w:name="_GoBack"/>
      <w:bookmarkEnd w:id="0"/>
      <w:r w:rsidRPr="006E46AE">
        <w:rPr>
          <w:rFonts w:ascii="Times New Roman" w:hAnsi="Times New Roman" w:cs="Times New Roman"/>
          <w:color w:val="000000"/>
          <w:sz w:val="28"/>
          <w:szCs w:val="28"/>
        </w:rPr>
        <w:t>Дайте определение понятию «класс» и опишите его синтаксис. Приведите пример объявления.</w:t>
      </w:r>
    </w:p>
    <w:p w14:paraId="76BA0C31" w14:textId="5D6CCBA1" w:rsidR="006812AC" w:rsidRPr="00EA2804" w:rsidRDefault="006812AC"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Класс является абстрактным типом данных, определяемым программистом, и представляет собой модель реального объекта в виде данных и функций для работы с ними.</w:t>
      </w:r>
    </w:p>
    <w:p w14:paraId="31CCB7D4" w14:textId="44994CE5" w:rsidR="006812AC" w:rsidRPr="00EA2804" w:rsidRDefault="006812AC"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lang w:val="en-US"/>
        </w:rPr>
        <w:t>Class</w:t>
      </w:r>
      <w:r w:rsidRPr="00EA2804">
        <w:rPr>
          <w:rFonts w:ascii="Times New Roman" w:hAnsi="Times New Roman" w:cs="Times New Roman"/>
          <w:color w:val="000000"/>
          <w:sz w:val="28"/>
          <w:szCs w:val="28"/>
        </w:rPr>
        <w:t xml:space="preserve"> &lt;имя&gt;</w:t>
      </w:r>
    </w:p>
    <w:p w14:paraId="4827CDA0" w14:textId="6A2D2088" w:rsidR="006812AC" w:rsidRPr="00EA2804" w:rsidRDefault="006812AC"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w:t>
      </w:r>
    </w:p>
    <w:p w14:paraId="6045F099" w14:textId="10EC1BE6" w:rsidR="006812AC" w:rsidRPr="00EA2804" w:rsidRDefault="006812AC"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ab/>
      </w:r>
      <w:r w:rsidRPr="00EA2804">
        <w:rPr>
          <w:rFonts w:ascii="Times New Roman" w:hAnsi="Times New Roman" w:cs="Times New Roman"/>
          <w:color w:val="000000"/>
          <w:sz w:val="28"/>
          <w:szCs w:val="28"/>
          <w:lang w:val="en-US"/>
        </w:rPr>
        <w:t>Private</w:t>
      </w:r>
      <w:r w:rsidRPr="00EA2804">
        <w:rPr>
          <w:rFonts w:ascii="Times New Roman" w:hAnsi="Times New Roman" w:cs="Times New Roman"/>
          <w:color w:val="000000"/>
          <w:sz w:val="28"/>
          <w:szCs w:val="28"/>
        </w:rPr>
        <w:t>:</w:t>
      </w:r>
    </w:p>
    <w:p w14:paraId="4CF6F2FD" w14:textId="39CBD2A5" w:rsidR="006812AC" w:rsidRPr="00EA2804" w:rsidRDefault="006812AC"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ab/>
      </w:r>
      <w:r w:rsidRPr="00EA2804">
        <w:rPr>
          <w:rFonts w:ascii="Times New Roman" w:hAnsi="Times New Roman" w:cs="Times New Roman"/>
          <w:color w:val="000000"/>
          <w:sz w:val="28"/>
          <w:szCs w:val="28"/>
        </w:rPr>
        <w:tab/>
        <w:t>&lt;описание скрытых элементов&gt;</w:t>
      </w:r>
    </w:p>
    <w:p w14:paraId="5B5CE532" w14:textId="6BC9C500" w:rsidR="006812AC" w:rsidRPr="00EA2804" w:rsidRDefault="006812AC" w:rsidP="00EA2804">
      <w:pPr>
        <w:spacing w:after="0" w:line="240" w:lineRule="auto"/>
        <w:ind w:firstLine="709"/>
        <w:jc w:val="both"/>
        <w:rPr>
          <w:rFonts w:ascii="Times New Roman" w:hAnsi="Times New Roman" w:cs="Times New Roman"/>
          <w:color w:val="000000"/>
          <w:sz w:val="28"/>
          <w:szCs w:val="28"/>
          <w:lang w:val="en-US"/>
        </w:rPr>
      </w:pPr>
      <w:r w:rsidRPr="00EA2804">
        <w:rPr>
          <w:rFonts w:ascii="Times New Roman" w:hAnsi="Times New Roman" w:cs="Times New Roman"/>
          <w:color w:val="000000"/>
          <w:sz w:val="28"/>
          <w:szCs w:val="28"/>
        </w:rPr>
        <w:tab/>
      </w:r>
      <w:r w:rsidRPr="00EA2804">
        <w:rPr>
          <w:rFonts w:ascii="Times New Roman" w:hAnsi="Times New Roman" w:cs="Times New Roman"/>
          <w:color w:val="000000"/>
          <w:sz w:val="28"/>
          <w:szCs w:val="28"/>
          <w:lang w:val="en-US"/>
        </w:rPr>
        <w:t>Public:</w:t>
      </w:r>
    </w:p>
    <w:p w14:paraId="369787E9" w14:textId="24586BEA" w:rsidR="006812AC" w:rsidRPr="00EA2804" w:rsidRDefault="006812AC" w:rsidP="00EA2804">
      <w:pPr>
        <w:spacing w:after="0" w:line="240" w:lineRule="auto"/>
        <w:ind w:firstLine="709"/>
        <w:jc w:val="both"/>
        <w:rPr>
          <w:rFonts w:ascii="Times New Roman" w:hAnsi="Times New Roman" w:cs="Times New Roman"/>
          <w:color w:val="000000"/>
          <w:sz w:val="28"/>
          <w:szCs w:val="28"/>
          <w:lang w:val="en-US"/>
        </w:rPr>
      </w:pPr>
      <w:r w:rsidRPr="00EA2804">
        <w:rPr>
          <w:rFonts w:ascii="Times New Roman" w:hAnsi="Times New Roman" w:cs="Times New Roman"/>
          <w:color w:val="000000"/>
          <w:sz w:val="28"/>
          <w:szCs w:val="28"/>
          <w:lang w:val="en-US"/>
        </w:rPr>
        <w:tab/>
      </w:r>
      <w:r w:rsidRPr="00EA2804">
        <w:rPr>
          <w:rFonts w:ascii="Times New Roman" w:hAnsi="Times New Roman" w:cs="Times New Roman"/>
          <w:color w:val="000000"/>
          <w:sz w:val="28"/>
          <w:szCs w:val="28"/>
          <w:lang w:val="en-US"/>
        </w:rPr>
        <w:tab/>
        <w:t>&lt;</w:t>
      </w:r>
      <w:r w:rsidRPr="00EA2804">
        <w:rPr>
          <w:rFonts w:ascii="Times New Roman" w:hAnsi="Times New Roman" w:cs="Times New Roman"/>
          <w:color w:val="000000"/>
          <w:sz w:val="28"/>
          <w:szCs w:val="28"/>
        </w:rPr>
        <w:t>описание открытых элементов</w:t>
      </w:r>
      <w:r w:rsidRPr="00EA2804">
        <w:rPr>
          <w:rFonts w:ascii="Times New Roman" w:hAnsi="Times New Roman" w:cs="Times New Roman"/>
          <w:color w:val="000000"/>
          <w:sz w:val="28"/>
          <w:szCs w:val="28"/>
          <w:lang w:val="en-US"/>
        </w:rPr>
        <w:t>&gt;</w:t>
      </w:r>
    </w:p>
    <w:p w14:paraId="6F30C5F3" w14:textId="057C3FF6" w:rsidR="006812AC" w:rsidRPr="00EA2804" w:rsidRDefault="006812AC" w:rsidP="00EA2804">
      <w:pPr>
        <w:spacing w:after="0" w:line="240" w:lineRule="auto"/>
        <w:ind w:firstLine="709"/>
        <w:jc w:val="both"/>
        <w:rPr>
          <w:rFonts w:ascii="Times New Roman" w:hAnsi="Times New Roman" w:cs="Times New Roman"/>
          <w:color w:val="000000"/>
          <w:sz w:val="28"/>
          <w:szCs w:val="28"/>
          <w:lang w:val="en-US"/>
        </w:rPr>
      </w:pPr>
      <w:r w:rsidRPr="00EA2804">
        <w:rPr>
          <w:rFonts w:ascii="Times New Roman" w:hAnsi="Times New Roman" w:cs="Times New Roman"/>
          <w:color w:val="000000"/>
          <w:sz w:val="28"/>
          <w:szCs w:val="28"/>
          <w:lang w:val="en-US"/>
        </w:rPr>
        <w:t>};</w:t>
      </w:r>
    </w:p>
    <w:p w14:paraId="696142BC" w14:textId="299462D1" w:rsidR="00B41E8D" w:rsidRPr="00EA280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EA2804">
        <w:rPr>
          <w:rFonts w:ascii="Times New Roman" w:hAnsi="Times New Roman" w:cs="Times New Roman"/>
          <w:color w:val="000000"/>
          <w:sz w:val="28"/>
          <w:szCs w:val="28"/>
          <w:highlight w:val="lightGray"/>
        </w:rPr>
        <w:t>Опишите работу с массивом структур. Как осуществляется доступ к полям структуры. Приведите пример.</w:t>
      </w:r>
    </w:p>
    <w:p w14:paraId="049437DB"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Рассмотрим это на примере со структурой WonderfulWoman знакомой нам из первой и второй частей статьи о структурах C++.</w:t>
      </w:r>
    </w:p>
    <w:p w14:paraId="452F838E"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p>
    <w:p w14:paraId="4AD6C4DD"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Надо внести данные о 7-ми моделях. Данные показать на экран в виде таблицы, чтобы было легче их сравнить. Схематично так:</w:t>
      </w:r>
    </w:p>
    <w:p w14:paraId="2C4B29CE"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p>
    <w:p w14:paraId="5A8F7D4E"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массив структур с++, массив структур c++, указатель на структуру c++</w:t>
      </w:r>
    </w:p>
    <w:p w14:paraId="4DC6FF63"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p>
    <w:p w14:paraId="664061F0"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Чтобы это реализовать – набирайте код:</w:t>
      </w:r>
    </w:p>
    <w:p w14:paraId="56309609" w14:textId="2C1F1EC7" w:rsidR="00716B81" w:rsidRPr="00EA2804" w:rsidRDefault="00716B81" w:rsidP="00EA2804">
      <w:pPr>
        <w:spacing w:after="0" w:line="240" w:lineRule="auto"/>
        <w:ind w:left="709" w:firstLine="709"/>
        <w:jc w:val="both"/>
        <w:rPr>
          <w:rFonts w:ascii="Times New Roman" w:hAnsi="Times New Roman" w:cs="Times New Roman"/>
          <w:color w:val="000000"/>
          <w:sz w:val="28"/>
          <w:szCs w:val="28"/>
          <w:lang w:val="en-US"/>
        </w:rPr>
      </w:pPr>
      <w:r w:rsidRPr="00EA2804">
        <w:rPr>
          <w:rFonts w:ascii="Times New Roman" w:hAnsi="Times New Roman" w:cs="Times New Roman"/>
          <w:noProof/>
          <w:sz w:val="28"/>
          <w:szCs w:val="28"/>
        </w:rPr>
        <w:lastRenderedPageBreak/>
        <w:drawing>
          <wp:inline distT="0" distB="0" distL="0" distR="0" wp14:anchorId="27F470C0" wp14:editId="5FFC3C56">
            <wp:extent cx="4517265" cy="587565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8081" t="17918" r="58951" b="5845"/>
                    <a:stretch/>
                  </pic:blipFill>
                  <pic:spPr bwMode="auto">
                    <a:xfrm>
                      <a:off x="0" y="0"/>
                      <a:ext cx="4528541" cy="5890322"/>
                    </a:xfrm>
                    <a:prstGeom prst="rect">
                      <a:avLst/>
                    </a:prstGeom>
                    <a:ln>
                      <a:noFill/>
                    </a:ln>
                    <a:extLst>
                      <a:ext uri="{53640926-AAD7-44D8-BBD7-CCE9431645EC}">
                        <a14:shadowObscured xmlns:a14="http://schemas.microsoft.com/office/drawing/2010/main"/>
                      </a:ext>
                    </a:extLst>
                  </pic:spPr>
                </pic:pic>
              </a:graphicData>
            </a:graphic>
          </wp:inline>
        </w:drawing>
      </w:r>
    </w:p>
    <w:p w14:paraId="40EC9295" w14:textId="05205F6A" w:rsidR="00716B81" w:rsidRPr="00EA2804" w:rsidRDefault="00716B81" w:rsidP="00EA2804">
      <w:pPr>
        <w:spacing w:after="0" w:line="240" w:lineRule="auto"/>
        <w:ind w:left="709" w:firstLine="709"/>
        <w:jc w:val="both"/>
        <w:rPr>
          <w:rFonts w:ascii="Times New Roman" w:hAnsi="Times New Roman" w:cs="Times New Roman"/>
          <w:color w:val="000000"/>
          <w:sz w:val="28"/>
          <w:szCs w:val="28"/>
          <w:lang w:val="en-US"/>
        </w:rPr>
      </w:pPr>
      <w:r w:rsidRPr="00EA2804">
        <w:rPr>
          <w:rFonts w:ascii="Times New Roman" w:hAnsi="Times New Roman" w:cs="Times New Roman"/>
          <w:noProof/>
          <w:sz w:val="28"/>
          <w:szCs w:val="28"/>
        </w:rPr>
        <w:drawing>
          <wp:inline distT="0" distB="0" distL="0" distR="0" wp14:anchorId="45F91071" wp14:editId="513801F0">
            <wp:extent cx="4474519" cy="3331029"/>
            <wp:effectExtent l="0" t="0" r="254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246" t="34859" r="58762" b="21477"/>
                    <a:stretch/>
                  </pic:blipFill>
                  <pic:spPr bwMode="auto">
                    <a:xfrm>
                      <a:off x="0" y="0"/>
                      <a:ext cx="4522643" cy="3366855"/>
                    </a:xfrm>
                    <a:prstGeom prst="rect">
                      <a:avLst/>
                    </a:prstGeom>
                    <a:ln>
                      <a:noFill/>
                    </a:ln>
                    <a:extLst>
                      <a:ext uri="{53640926-AAD7-44D8-BBD7-CCE9431645EC}">
                        <a14:shadowObscured xmlns:a14="http://schemas.microsoft.com/office/drawing/2010/main"/>
                      </a:ext>
                    </a:extLst>
                  </pic:spPr>
                </pic:pic>
              </a:graphicData>
            </a:graphic>
          </wp:inline>
        </w:drawing>
      </w:r>
    </w:p>
    <w:p w14:paraId="65C4E49D"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lang w:val="en-US"/>
        </w:rPr>
      </w:pPr>
    </w:p>
    <w:p w14:paraId="53ADCF8B" w14:textId="5C5C262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Массив объектов структуры WonderfulWoman объявлен в строке 29 и в этой же строке все элементы объектов в этом массиве инициализированы нулями. Как видите – кроме того, что вместо встроенного типа мы написали дескриптор структуры, больше ничего нового в этом объявлении для нас нет. Дали имя массиву, указали количество элементов (объектов), инициализировали нулями – всё. Таким образом мы создали массив объектов структуры.</w:t>
      </w:r>
    </w:p>
    <w:p w14:paraId="4DFFE65B"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p>
    <w:p w14:paraId="6D35093F"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Как обратиться к элементу конкретного объекта структуры? Обычное обращение через точку уже не подойдет:</w:t>
      </w:r>
    </w:p>
    <w:p w14:paraId="26B0AE13"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p>
    <w:p w14:paraId="6312CFDD"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массив структур с++, массив структур c++, указатель на структуру c++</w:t>
      </w:r>
    </w:p>
    <w:p w14:paraId="63BD3DA1"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p>
    <w:p w14:paraId="6DF23C5A"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Конечно, ведь непонятно в какой именно объект из 7 надо внести данные. Так как каждый объект теперь является ячейкой массива структур, чтобы обратиться к его элементам надо сначала указать индекс объекта в квадратных скобках. Только потом точку и имя элемента:</w:t>
      </w:r>
    </w:p>
    <w:p w14:paraId="010233FF"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p>
    <w:p w14:paraId="4C91754F"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массив структур с++, массив структур c++, указатель на структуру c++</w:t>
      </w:r>
    </w:p>
    <w:p w14:paraId="034E2FF8"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p>
    <w:p w14:paraId="3C9FC7B7" w14:textId="6992FAFB"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В строках 31- 49 находится цикл for. С его помощью вносятся данные во все объекты массива структур. Обратите внимание на строку 47. Без этого оператора cin.get(); вы столкнетесь с ошибкой, о которой компилятор вам не сообщит. Она заключается в том, что после внесения данных в элемент Woman[i].volume.hips и нажатия Enter, в потоке ввода остаётся символ конца строки. Когда цикл продолжит работу – этот символ автоматически запишется в Woman[i].name следующего объекта и нам сразу будет предложено ввести возраст. То есть имя внести мы не сможем. Чтобы этого избежать, надо считать из потока этот символ с помощью cin.get(); .</w:t>
      </w:r>
    </w:p>
    <w:p w14:paraId="4FC60B8F" w14:textId="4C48A425" w:rsidR="00716B81" w:rsidRPr="00EA2804" w:rsidRDefault="00716B81"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 xml:space="preserve">Точно так же, как мы можем создавать массивы любых встроенных типов данных (int, char…), можно создавать массивы структур.  </w:t>
      </w:r>
    </w:p>
    <w:p w14:paraId="2A599138" w14:textId="0C500EE3" w:rsidR="00356DD1" w:rsidRPr="00EA280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EA2804">
        <w:rPr>
          <w:rFonts w:ascii="Times New Roman" w:hAnsi="Times New Roman" w:cs="Times New Roman"/>
          <w:color w:val="000000"/>
          <w:sz w:val="28"/>
          <w:szCs w:val="28"/>
          <w:highlight w:val="lightGray"/>
        </w:rPr>
        <w:t xml:space="preserve">Дайте определение понятию «структура» и опишите его синтаксис. Как осуществляется доступ к полям. Приведите пример. </w:t>
      </w:r>
    </w:p>
    <w:p w14:paraId="7657C3AC" w14:textId="6C0F1F14" w:rsidR="007D647E" w:rsidRPr="00EA2804" w:rsidRDefault="007D647E" w:rsidP="00EA2804">
      <w:pPr>
        <w:ind w:firstLine="709"/>
        <w:jc w:val="both"/>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Структура – это составной тип данных, в котором под одним именем объединены данные различных типов. Отдельные данные структуры называются полями.</w:t>
      </w:r>
    </w:p>
    <w:p w14:paraId="07249DE5" w14:textId="77777777" w:rsidR="007D647E" w:rsidRPr="00EA2804" w:rsidRDefault="007D647E" w:rsidP="00EA2804">
      <w:pPr>
        <w:spacing w:after="0"/>
        <w:ind w:firstLine="709"/>
        <w:rPr>
          <w:rFonts w:ascii="Times New Roman" w:eastAsia="Arial" w:hAnsi="Times New Roman" w:cs="Times New Roman"/>
          <w:i/>
          <w:sz w:val="28"/>
          <w:szCs w:val="28"/>
        </w:rPr>
      </w:pPr>
      <w:r w:rsidRPr="00EA2804">
        <w:rPr>
          <w:rFonts w:ascii="Times New Roman" w:eastAsia="Arial" w:hAnsi="Times New Roman" w:cs="Times New Roman"/>
          <w:i/>
          <w:sz w:val="28"/>
          <w:szCs w:val="28"/>
        </w:rPr>
        <w:t>struct имя</w:t>
      </w:r>
    </w:p>
    <w:p w14:paraId="22CA0C8C" w14:textId="77777777" w:rsidR="007D647E" w:rsidRPr="00EA2804" w:rsidRDefault="007D647E" w:rsidP="00EA2804">
      <w:pPr>
        <w:spacing w:after="0"/>
        <w:ind w:firstLine="709"/>
        <w:rPr>
          <w:rFonts w:ascii="Times New Roman" w:eastAsia="Arial" w:hAnsi="Times New Roman" w:cs="Times New Roman"/>
          <w:sz w:val="28"/>
          <w:szCs w:val="28"/>
        </w:rPr>
      </w:pPr>
      <w:r w:rsidRPr="00EA2804">
        <w:rPr>
          <w:rFonts w:ascii="Times New Roman" w:eastAsia="Arial" w:hAnsi="Times New Roman" w:cs="Times New Roman"/>
          <w:sz w:val="28"/>
          <w:szCs w:val="28"/>
        </w:rPr>
        <w:t>{</w:t>
      </w:r>
    </w:p>
    <w:p w14:paraId="3C500CBC" w14:textId="77777777" w:rsidR="007D647E" w:rsidRPr="00EA2804" w:rsidRDefault="007D647E" w:rsidP="00EA2804">
      <w:pPr>
        <w:spacing w:after="0"/>
        <w:ind w:left="708" w:firstLine="709"/>
        <w:rPr>
          <w:rFonts w:ascii="Times New Roman" w:eastAsia="Arial" w:hAnsi="Times New Roman" w:cs="Times New Roman"/>
          <w:i/>
          <w:sz w:val="28"/>
          <w:szCs w:val="28"/>
        </w:rPr>
      </w:pPr>
      <w:r w:rsidRPr="00EA2804">
        <w:rPr>
          <w:rFonts w:ascii="Times New Roman" w:eastAsia="Arial" w:hAnsi="Times New Roman" w:cs="Times New Roman"/>
          <w:i/>
          <w:sz w:val="28"/>
          <w:szCs w:val="28"/>
        </w:rPr>
        <w:t>тип_элемента_1 имя_элемента_1</w:t>
      </w:r>
      <w:r w:rsidRPr="00EA2804">
        <w:rPr>
          <w:rFonts w:ascii="Times New Roman" w:eastAsia="Arial" w:hAnsi="Times New Roman" w:cs="Times New Roman"/>
          <w:sz w:val="28"/>
          <w:szCs w:val="28"/>
        </w:rPr>
        <w:t>;</w:t>
      </w:r>
    </w:p>
    <w:p w14:paraId="754564E5" w14:textId="028DE08B" w:rsidR="007D647E" w:rsidRPr="00EA2804" w:rsidRDefault="007D647E" w:rsidP="00EA2804">
      <w:pPr>
        <w:spacing w:after="0"/>
        <w:ind w:left="708" w:firstLine="709"/>
        <w:rPr>
          <w:rFonts w:ascii="Times New Roman" w:eastAsia="Arial" w:hAnsi="Times New Roman" w:cs="Times New Roman"/>
          <w:sz w:val="28"/>
          <w:szCs w:val="28"/>
        </w:rPr>
      </w:pPr>
      <w:r w:rsidRPr="00EA2804">
        <w:rPr>
          <w:rFonts w:ascii="Times New Roman" w:eastAsia="Arial" w:hAnsi="Times New Roman" w:cs="Times New Roman"/>
          <w:i/>
          <w:sz w:val="28"/>
          <w:szCs w:val="28"/>
        </w:rPr>
        <w:lastRenderedPageBreak/>
        <w:t>тип_элемента_2 имя_элемента_2</w:t>
      </w:r>
      <w:r w:rsidRPr="00EA2804">
        <w:rPr>
          <w:rFonts w:ascii="Times New Roman" w:eastAsia="Arial" w:hAnsi="Times New Roman" w:cs="Times New Roman"/>
          <w:sz w:val="28"/>
          <w:szCs w:val="28"/>
        </w:rPr>
        <w:t>;</w:t>
      </w:r>
    </w:p>
    <w:p w14:paraId="6BB044B7" w14:textId="6181A31E" w:rsidR="007D647E" w:rsidRPr="00EA2804" w:rsidRDefault="007D647E" w:rsidP="00EA2804">
      <w:pPr>
        <w:spacing w:after="0"/>
        <w:ind w:left="708" w:firstLine="709"/>
        <w:rPr>
          <w:rFonts w:ascii="Times New Roman" w:eastAsia="Arial" w:hAnsi="Times New Roman" w:cs="Times New Roman"/>
          <w:sz w:val="28"/>
          <w:szCs w:val="28"/>
        </w:rPr>
      </w:pPr>
      <w:r w:rsidRPr="00EA2804">
        <w:rPr>
          <w:rFonts w:ascii="Times New Roman" w:eastAsia="Arial" w:hAnsi="Times New Roman" w:cs="Times New Roman"/>
          <w:i/>
          <w:sz w:val="28"/>
          <w:szCs w:val="28"/>
        </w:rPr>
        <w:t>тип_элемента_n имя_элемента_n</w:t>
      </w:r>
      <w:r w:rsidRPr="00EA2804">
        <w:rPr>
          <w:rFonts w:ascii="Times New Roman" w:eastAsia="Arial" w:hAnsi="Times New Roman" w:cs="Times New Roman"/>
          <w:sz w:val="28"/>
          <w:szCs w:val="28"/>
        </w:rPr>
        <w:t>;</w:t>
      </w:r>
    </w:p>
    <w:p w14:paraId="64490BA1" w14:textId="77777777" w:rsidR="007D647E" w:rsidRPr="00EA2804" w:rsidRDefault="007D647E" w:rsidP="00EA2804">
      <w:pPr>
        <w:spacing w:after="0"/>
        <w:ind w:left="708" w:firstLine="709"/>
        <w:rPr>
          <w:rFonts w:ascii="Times New Roman" w:eastAsia="Arial" w:hAnsi="Times New Roman" w:cs="Times New Roman"/>
          <w:sz w:val="28"/>
          <w:szCs w:val="28"/>
        </w:rPr>
      </w:pPr>
      <w:r w:rsidRPr="00EA2804">
        <w:rPr>
          <w:rFonts w:ascii="Times New Roman" w:eastAsia="Arial" w:hAnsi="Times New Roman" w:cs="Times New Roman"/>
          <w:i/>
          <w:sz w:val="28"/>
          <w:szCs w:val="28"/>
        </w:rPr>
        <w:t>имя_</w:t>
      </w:r>
      <w:r w:rsidRPr="00EA2804">
        <w:rPr>
          <w:rFonts w:ascii="Times New Roman" w:eastAsia="Arial" w:hAnsi="Times New Roman" w:cs="Times New Roman"/>
          <w:i/>
          <w:sz w:val="28"/>
          <w:szCs w:val="28"/>
          <w:lang w:val="en-US"/>
        </w:rPr>
        <w:t>struct</w:t>
      </w:r>
      <w:r w:rsidRPr="00EA2804">
        <w:rPr>
          <w:rFonts w:ascii="Times New Roman" w:eastAsia="Arial" w:hAnsi="Times New Roman" w:cs="Times New Roman"/>
          <w:i/>
          <w:sz w:val="28"/>
          <w:szCs w:val="28"/>
        </w:rPr>
        <w:t>* указатель_на_следующий_элемент</w:t>
      </w:r>
      <w:r w:rsidRPr="00EA2804">
        <w:rPr>
          <w:rFonts w:ascii="Times New Roman" w:eastAsia="Arial" w:hAnsi="Times New Roman" w:cs="Times New Roman"/>
          <w:sz w:val="28"/>
          <w:szCs w:val="28"/>
        </w:rPr>
        <w:t>;</w:t>
      </w:r>
    </w:p>
    <w:p w14:paraId="615006AA" w14:textId="77777777" w:rsidR="007D647E" w:rsidRPr="00EA2804" w:rsidRDefault="007D647E" w:rsidP="00EA2804">
      <w:pPr>
        <w:spacing w:after="0"/>
        <w:ind w:left="708" w:firstLine="709"/>
        <w:rPr>
          <w:rFonts w:ascii="Times New Roman" w:eastAsia="Arial" w:hAnsi="Times New Roman" w:cs="Times New Roman"/>
          <w:sz w:val="28"/>
          <w:szCs w:val="28"/>
        </w:rPr>
      </w:pPr>
      <w:r w:rsidRPr="00EA2804">
        <w:rPr>
          <w:rFonts w:ascii="Times New Roman" w:eastAsia="Arial" w:hAnsi="Times New Roman" w:cs="Times New Roman"/>
          <w:i/>
          <w:sz w:val="28"/>
          <w:szCs w:val="28"/>
        </w:rPr>
        <w:t>имя_</w:t>
      </w:r>
      <w:r w:rsidRPr="00EA2804">
        <w:rPr>
          <w:rFonts w:ascii="Times New Roman" w:eastAsia="Arial" w:hAnsi="Times New Roman" w:cs="Times New Roman"/>
          <w:i/>
          <w:sz w:val="28"/>
          <w:szCs w:val="28"/>
          <w:lang w:val="en-US"/>
        </w:rPr>
        <w:t>struct</w:t>
      </w:r>
      <w:r w:rsidRPr="00EA2804">
        <w:rPr>
          <w:rFonts w:ascii="Times New Roman" w:eastAsia="Arial" w:hAnsi="Times New Roman" w:cs="Times New Roman"/>
          <w:i/>
          <w:sz w:val="28"/>
          <w:szCs w:val="28"/>
        </w:rPr>
        <w:t>* указатель_на_предыдущий_элемент</w:t>
      </w:r>
      <w:r w:rsidRPr="00EA2804">
        <w:rPr>
          <w:rFonts w:ascii="Times New Roman" w:eastAsia="Arial" w:hAnsi="Times New Roman" w:cs="Times New Roman"/>
          <w:sz w:val="28"/>
          <w:szCs w:val="28"/>
        </w:rPr>
        <w:t>;</w:t>
      </w:r>
    </w:p>
    <w:p w14:paraId="561C862B" w14:textId="77777777" w:rsidR="007D647E" w:rsidRPr="00EA2804" w:rsidRDefault="007D647E" w:rsidP="00EA2804">
      <w:pPr>
        <w:spacing w:after="0"/>
        <w:ind w:firstLine="709"/>
        <w:rPr>
          <w:rFonts w:ascii="Times New Roman" w:eastAsia="Times New Roman" w:hAnsi="Times New Roman" w:cs="Times New Roman"/>
          <w:sz w:val="28"/>
          <w:szCs w:val="28"/>
        </w:rPr>
      </w:pPr>
    </w:p>
    <w:p w14:paraId="1F53F45E" w14:textId="77777777" w:rsidR="007D647E" w:rsidRPr="00EA2804" w:rsidRDefault="007D647E" w:rsidP="00EA2804">
      <w:pPr>
        <w:spacing w:after="0"/>
        <w:ind w:firstLine="709"/>
        <w:rPr>
          <w:rFonts w:ascii="Times New Roman" w:eastAsia="Arial" w:hAnsi="Times New Roman" w:cs="Times New Roman"/>
          <w:b/>
          <w:i/>
          <w:sz w:val="28"/>
          <w:szCs w:val="28"/>
        </w:rPr>
      </w:pPr>
      <w:r w:rsidRPr="00EA2804">
        <w:rPr>
          <w:rFonts w:ascii="Times New Roman" w:eastAsia="Arial" w:hAnsi="Times New Roman" w:cs="Times New Roman"/>
          <w:sz w:val="28"/>
          <w:szCs w:val="28"/>
        </w:rPr>
        <w:t>};</w:t>
      </w:r>
    </w:p>
    <w:p w14:paraId="1B283F06" w14:textId="77777777" w:rsidR="007D647E" w:rsidRPr="00EA2804" w:rsidRDefault="007D647E" w:rsidP="00EA2804">
      <w:pPr>
        <w:ind w:firstLine="709"/>
        <w:jc w:val="both"/>
        <w:rPr>
          <w:rFonts w:ascii="Times New Roman" w:eastAsia="Times New Roman" w:hAnsi="Times New Roman" w:cs="Times New Roman"/>
          <w:sz w:val="28"/>
          <w:szCs w:val="28"/>
        </w:rPr>
      </w:pPr>
    </w:p>
    <w:p w14:paraId="5B529519" w14:textId="6A896D5D" w:rsidR="00B41E8D" w:rsidRPr="00EA280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EA2804">
        <w:rPr>
          <w:rFonts w:ascii="Times New Roman" w:hAnsi="Times New Roman" w:cs="Times New Roman"/>
          <w:color w:val="000000"/>
          <w:sz w:val="28"/>
          <w:szCs w:val="28"/>
          <w:highlight w:val="lightGray"/>
        </w:rPr>
        <w:t xml:space="preserve">Опишите объявление, описание и вызов функции. Написать функцию </w:t>
      </w:r>
      <w:r w:rsidRPr="00EA2804">
        <w:rPr>
          <w:rFonts w:ascii="Times New Roman" w:hAnsi="Times New Roman" w:cs="Times New Roman"/>
          <w:i/>
          <w:color w:val="000000"/>
          <w:sz w:val="28"/>
          <w:szCs w:val="28"/>
          <w:highlight w:val="lightGray"/>
        </w:rPr>
        <w:t>Max4(A,B,C,D)</w:t>
      </w:r>
      <w:r w:rsidRPr="00EA2804">
        <w:rPr>
          <w:rFonts w:ascii="Times New Roman" w:hAnsi="Times New Roman" w:cs="Times New Roman"/>
          <w:color w:val="000000"/>
          <w:sz w:val="28"/>
          <w:szCs w:val="28"/>
          <w:highlight w:val="lightGray"/>
        </w:rPr>
        <w:t xml:space="preserve"> вещественного типа, находящую максимальное из четырех вещественных чисел </w:t>
      </w:r>
      <w:r w:rsidRPr="00EA2804">
        <w:rPr>
          <w:rFonts w:ascii="Times New Roman" w:hAnsi="Times New Roman" w:cs="Times New Roman"/>
          <w:i/>
          <w:color w:val="000000"/>
          <w:sz w:val="28"/>
          <w:szCs w:val="28"/>
          <w:highlight w:val="lightGray"/>
        </w:rPr>
        <w:t>A</w:t>
      </w:r>
      <w:r w:rsidRPr="00EA2804">
        <w:rPr>
          <w:rFonts w:ascii="Times New Roman" w:hAnsi="Times New Roman" w:cs="Times New Roman"/>
          <w:color w:val="000000"/>
          <w:sz w:val="28"/>
          <w:szCs w:val="28"/>
          <w:highlight w:val="lightGray"/>
        </w:rPr>
        <w:t>, </w:t>
      </w:r>
      <w:r w:rsidRPr="00EA2804">
        <w:rPr>
          <w:rFonts w:ascii="Times New Roman" w:hAnsi="Times New Roman" w:cs="Times New Roman"/>
          <w:i/>
          <w:color w:val="000000"/>
          <w:sz w:val="28"/>
          <w:szCs w:val="28"/>
          <w:highlight w:val="lightGray"/>
        </w:rPr>
        <w:t>B</w:t>
      </w:r>
      <w:r w:rsidRPr="00EA2804">
        <w:rPr>
          <w:rFonts w:ascii="Times New Roman" w:hAnsi="Times New Roman" w:cs="Times New Roman"/>
          <w:color w:val="000000"/>
          <w:sz w:val="28"/>
          <w:szCs w:val="28"/>
          <w:highlight w:val="lightGray"/>
        </w:rPr>
        <w:t xml:space="preserve">, </w:t>
      </w:r>
      <w:r w:rsidRPr="00EA2804">
        <w:rPr>
          <w:rFonts w:ascii="Times New Roman" w:hAnsi="Times New Roman" w:cs="Times New Roman"/>
          <w:i/>
          <w:color w:val="000000"/>
          <w:sz w:val="28"/>
          <w:szCs w:val="28"/>
          <w:highlight w:val="lightGray"/>
        </w:rPr>
        <w:t>C</w:t>
      </w:r>
      <w:r w:rsidRPr="00EA2804">
        <w:rPr>
          <w:rFonts w:ascii="Times New Roman" w:hAnsi="Times New Roman" w:cs="Times New Roman"/>
          <w:color w:val="000000"/>
          <w:sz w:val="28"/>
          <w:szCs w:val="28"/>
          <w:highlight w:val="lightGray"/>
        </w:rPr>
        <w:t> и </w:t>
      </w:r>
      <w:r w:rsidRPr="00EA2804">
        <w:rPr>
          <w:rFonts w:ascii="Times New Roman" w:hAnsi="Times New Roman" w:cs="Times New Roman"/>
          <w:i/>
          <w:color w:val="000000"/>
          <w:sz w:val="28"/>
          <w:szCs w:val="28"/>
          <w:highlight w:val="lightGray"/>
        </w:rPr>
        <w:t>D</w:t>
      </w:r>
      <w:r w:rsidRPr="00EA2804">
        <w:rPr>
          <w:rFonts w:ascii="Times New Roman" w:hAnsi="Times New Roman" w:cs="Times New Roman"/>
          <w:color w:val="000000"/>
          <w:sz w:val="28"/>
          <w:szCs w:val="28"/>
          <w:highlight w:val="lightGray"/>
        </w:rPr>
        <w:t>.</w:t>
      </w:r>
    </w:p>
    <w:p w14:paraId="35356639" w14:textId="0A161369" w:rsidR="00B559B2" w:rsidRPr="00EA2804" w:rsidRDefault="00640B8D" w:rsidP="00EA2804">
      <w:pPr>
        <w:spacing w:after="0" w:line="240" w:lineRule="auto"/>
        <w:ind w:left="709" w:firstLine="709"/>
        <w:jc w:val="both"/>
        <w:rPr>
          <w:rFonts w:ascii="Times New Roman" w:hAnsi="Times New Roman" w:cs="Times New Roman"/>
          <w:color w:val="000000"/>
          <w:sz w:val="28"/>
          <w:szCs w:val="28"/>
        </w:rPr>
      </w:pPr>
      <w:r w:rsidRPr="00EA2804">
        <w:rPr>
          <w:rFonts w:ascii="Times New Roman" w:hAnsi="Times New Roman" w:cs="Times New Roman"/>
          <w:noProof/>
          <w:color w:val="000000"/>
          <w:sz w:val="28"/>
          <w:szCs w:val="28"/>
        </w:rPr>
        <w:drawing>
          <wp:inline distT="0" distB="0" distL="0" distR="0" wp14:anchorId="0BF36011" wp14:editId="12B91324">
            <wp:extent cx="4448796" cy="5249008"/>
            <wp:effectExtent l="0" t="0" r="9525"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48796" cy="5249008"/>
                    </a:xfrm>
                    <a:prstGeom prst="rect">
                      <a:avLst/>
                    </a:prstGeom>
                  </pic:spPr>
                </pic:pic>
              </a:graphicData>
            </a:graphic>
          </wp:inline>
        </w:drawing>
      </w:r>
    </w:p>
    <w:p w14:paraId="0A2EC64A" w14:textId="63B9000D" w:rsidR="00B41E8D" w:rsidRPr="00EA280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EA2804">
        <w:rPr>
          <w:rFonts w:ascii="Times New Roman" w:hAnsi="Times New Roman" w:cs="Times New Roman"/>
          <w:color w:val="000000"/>
          <w:sz w:val="28"/>
          <w:szCs w:val="28"/>
          <w:highlight w:val="lightGray"/>
        </w:rPr>
        <w:t>Дайте определение понятию «указатель». Приведите пример объявления указателя. Как передать указатель в функцию.</w:t>
      </w:r>
    </w:p>
    <w:p w14:paraId="4BE6DF67" w14:textId="4E5D76F4" w:rsidR="00B9359F" w:rsidRPr="00EA2804" w:rsidRDefault="00B9359F"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b/>
          <w:bCs/>
          <w:sz w:val="28"/>
          <w:szCs w:val="28"/>
        </w:rPr>
        <w:t>Указатель</w:t>
      </w:r>
      <w:r w:rsidRPr="00EA2804">
        <w:rPr>
          <w:rFonts w:ascii="Times New Roman" w:hAnsi="Times New Roman" w:cs="Times New Roman"/>
          <w:sz w:val="28"/>
          <w:szCs w:val="28"/>
        </w:rPr>
        <w:t xml:space="preserve"> </w:t>
      </w:r>
      <w:r w:rsidR="001776B2" w:rsidRPr="00EA2804">
        <w:rPr>
          <w:rFonts w:ascii="Times New Roman" w:hAnsi="Times New Roman" w:cs="Times New Roman"/>
          <w:sz w:val="28"/>
          <w:szCs w:val="28"/>
        </w:rPr>
        <w:t>— это</w:t>
      </w:r>
      <w:r w:rsidRPr="00EA2804">
        <w:rPr>
          <w:rFonts w:ascii="Times New Roman" w:hAnsi="Times New Roman" w:cs="Times New Roman"/>
          <w:sz w:val="28"/>
          <w:szCs w:val="28"/>
        </w:rPr>
        <w:t xml:space="preserve"> переменная или константа, содержащая адрес другой переменной.</w:t>
      </w:r>
    </w:p>
    <w:p w14:paraId="5DBBC8E2" w14:textId="01A2DAB2" w:rsidR="00B9359F" w:rsidRPr="00EA2804" w:rsidRDefault="00B9359F"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double *py = &amp;y; // взять адрес переменной у и поместить его (адрес переменной y) в указатель ру</w:t>
      </w:r>
    </w:p>
    <w:p w14:paraId="5FAC822E" w14:textId="3A22EC10" w:rsidR="001776B2" w:rsidRPr="00EA2804" w:rsidRDefault="001776B2"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noProof/>
          <w:sz w:val="28"/>
          <w:szCs w:val="28"/>
        </w:rPr>
        <w:lastRenderedPageBreak/>
        <w:drawing>
          <wp:inline distT="0" distB="0" distL="0" distR="0" wp14:anchorId="71E6F4AA" wp14:editId="66C0F47C">
            <wp:extent cx="5540828" cy="3268445"/>
            <wp:effectExtent l="0" t="0" r="3175"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57972" cy="3278558"/>
                    </a:xfrm>
                    <a:prstGeom prst="rect">
                      <a:avLst/>
                    </a:prstGeom>
                    <a:noFill/>
                    <a:ln>
                      <a:noFill/>
                    </a:ln>
                  </pic:spPr>
                </pic:pic>
              </a:graphicData>
            </a:graphic>
          </wp:inline>
        </w:drawing>
      </w:r>
    </w:p>
    <w:p w14:paraId="38CC1F83" w14:textId="72A95657" w:rsidR="00B9359F" w:rsidRPr="00EA2804" w:rsidRDefault="00B9359F"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для использования указателя в переменной используется</w:t>
      </w:r>
      <w:r w:rsidR="00CA0FFA" w:rsidRPr="00EA2804">
        <w:rPr>
          <w:rFonts w:ascii="Times New Roman" w:hAnsi="Times New Roman" w:cs="Times New Roman"/>
          <w:sz w:val="28"/>
          <w:szCs w:val="28"/>
        </w:rPr>
        <w:t xml:space="preserve"> * </w:t>
      </w:r>
    </w:p>
    <w:p w14:paraId="3F79AF11" w14:textId="438F0BE6" w:rsidR="00B41E8D" w:rsidRPr="00EA280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red"/>
        </w:rPr>
      </w:pPr>
      <w:r w:rsidRPr="00EA2804">
        <w:rPr>
          <w:rFonts w:ascii="Times New Roman" w:hAnsi="Times New Roman" w:cs="Times New Roman"/>
          <w:color w:val="000000"/>
          <w:sz w:val="28"/>
          <w:szCs w:val="28"/>
          <w:highlight w:val="red"/>
        </w:rPr>
        <w:t>Опишите выполнение операторов выбора, их формы и синтаксис, приведите пример. Напишите таблицу истинности.</w:t>
      </w:r>
    </w:p>
    <w:p w14:paraId="3277865E" w14:textId="77777777"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r w:rsidRPr="00EA2804">
        <w:rPr>
          <w:rFonts w:ascii="Times New Roman" w:eastAsia="Times New Roman" w:hAnsi="Times New Roman" w:cs="Times New Roman"/>
          <w:color w:val="0000FF"/>
          <w:sz w:val="28"/>
          <w:szCs w:val="28"/>
        </w:rPr>
        <w:t>switch</w:t>
      </w:r>
      <w:r w:rsidRPr="00EA2804">
        <w:rPr>
          <w:rFonts w:ascii="Times New Roman" w:eastAsia="Times New Roman" w:hAnsi="Times New Roman" w:cs="Times New Roman"/>
          <w:sz w:val="28"/>
          <w:szCs w:val="28"/>
        </w:rPr>
        <w:t xml:space="preserve"> (</w:t>
      </w:r>
      <w:r w:rsidRPr="00EA2804">
        <w:rPr>
          <w:rFonts w:ascii="Times New Roman" w:eastAsia="Times New Roman" w:hAnsi="Times New Roman" w:cs="Times New Roman"/>
          <w:b/>
          <w:bCs/>
          <w:i/>
          <w:iCs/>
          <w:sz w:val="28"/>
          <w:szCs w:val="28"/>
        </w:rPr>
        <w:t>выражение</w:t>
      </w:r>
      <w:r w:rsidRPr="00EA2804">
        <w:rPr>
          <w:rFonts w:ascii="Times New Roman" w:eastAsia="Times New Roman" w:hAnsi="Times New Roman" w:cs="Times New Roman"/>
          <w:sz w:val="28"/>
          <w:szCs w:val="28"/>
        </w:rPr>
        <w:t>)</w:t>
      </w:r>
    </w:p>
    <w:p w14:paraId="2E6A8FFA" w14:textId="77777777"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w:t>
      </w:r>
    </w:p>
    <w:p w14:paraId="49223CC4" w14:textId="77777777" w:rsidR="007512AA" w:rsidRPr="00EA2804" w:rsidRDefault="007512AA" w:rsidP="00EA2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709"/>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 xml:space="preserve">    </w:t>
      </w:r>
      <w:r w:rsidRPr="00EA2804">
        <w:rPr>
          <w:rFonts w:ascii="Times New Roman" w:eastAsia="Times New Roman" w:hAnsi="Times New Roman" w:cs="Times New Roman"/>
          <w:color w:val="0000FF"/>
          <w:sz w:val="28"/>
          <w:szCs w:val="28"/>
        </w:rPr>
        <w:t>case</w:t>
      </w:r>
      <w:r w:rsidRPr="00EA2804">
        <w:rPr>
          <w:rFonts w:ascii="Times New Roman" w:eastAsia="Times New Roman" w:hAnsi="Times New Roman" w:cs="Times New Roman"/>
          <w:sz w:val="28"/>
          <w:szCs w:val="28"/>
        </w:rPr>
        <w:t xml:space="preserve"> </w:t>
      </w:r>
      <w:r w:rsidRPr="00EA2804">
        <w:rPr>
          <w:rFonts w:ascii="Times New Roman" w:eastAsia="Times New Roman" w:hAnsi="Times New Roman" w:cs="Times New Roman"/>
          <w:i/>
          <w:iCs/>
          <w:sz w:val="28"/>
          <w:szCs w:val="28"/>
        </w:rPr>
        <w:t>константа1</w:t>
      </w:r>
      <w:r w:rsidRPr="00EA2804">
        <w:rPr>
          <w:rFonts w:ascii="Times New Roman" w:eastAsia="Times New Roman" w:hAnsi="Times New Roman" w:cs="Times New Roman"/>
          <w:sz w:val="28"/>
          <w:szCs w:val="28"/>
        </w:rPr>
        <w:t>:</w:t>
      </w:r>
    </w:p>
    <w:p w14:paraId="418207F7" w14:textId="77777777"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 xml:space="preserve">        </w:t>
      </w:r>
      <w:r w:rsidRPr="00EA2804">
        <w:rPr>
          <w:rFonts w:ascii="Times New Roman" w:eastAsia="Times New Roman" w:hAnsi="Times New Roman" w:cs="Times New Roman"/>
          <w:i/>
          <w:iCs/>
          <w:sz w:val="28"/>
          <w:szCs w:val="28"/>
        </w:rPr>
        <w:t>последовательность_операторов1</w:t>
      </w:r>
      <w:r w:rsidRPr="00EA2804">
        <w:rPr>
          <w:rFonts w:ascii="Times New Roman" w:eastAsia="Times New Roman" w:hAnsi="Times New Roman" w:cs="Times New Roman"/>
          <w:sz w:val="28"/>
          <w:szCs w:val="28"/>
        </w:rPr>
        <w:t>;</w:t>
      </w:r>
    </w:p>
    <w:p w14:paraId="347863A0" w14:textId="3B708E17"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 xml:space="preserve">        </w:t>
      </w:r>
      <w:r w:rsidRPr="00EA2804">
        <w:rPr>
          <w:rFonts w:ascii="Times New Roman" w:eastAsia="Times New Roman" w:hAnsi="Times New Roman" w:cs="Times New Roman"/>
          <w:color w:val="0000FF"/>
          <w:sz w:val="28"/>
          <w:szCs w:val="28"/>
        </w:rPr>
        <w:t>break</w:t>
      </w:r>
      <w:r w:rsidRPr="00EA2804">
        <w:rPr>
          <w:rFonts w:ascii="Times New Roman" w:eastAsia="Times New Roman" w:hAnsi="Times New Roman" w:cs="Times New Roman"/>
          <w:sz w:val="28"/>
          <w:szCs w:val="28"/>
        </w:rPr>
        <w:t>;</w:t>
      </w:r>
    </w:p>
    <w:p w14:paraId="0992C340" w14:textId="38300B0A"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 xml:space="preserve"> </w:t>
      </w:r>
      <w:r w:rsidRPr="00EA2804">
        <w:rPr>
          <w:rFonts w:ascii="Times New Roman" w:eastAsia="Times New Roman" w:hAnsi="Times New Roman" w:cs="Times New Roman"/>
          <w:color w:val="0000FF"/>
          <w:sz w:val="28"/>
          <w:szCs w:val="28"/>
        </w:rPr>
        <w:t>case</w:t>
      </w:r>
      <w:r w:rsidRPr="00EA2804">
        <w:rPr>
          <w:rFonts w:ascii="Times New Roman" w:eastAsia="Times New Roman" w:hAnsi="Times New Roman" w:cs="Times New Roman"/>
          <w:sz w:val="28"/>
          <w:szCs w:val="28"/>
        </w:rPr>
        <w:t xml:space="preserve"> </w:t>
      </w:r>
      <w:r w:rsidRPr="00EA2804">
        <w:rPr>
          <w:rFonts w:ascii="Times New Roman" w:eastAsia="Times New Roman" w:hAnsi="Times New Roman" w:cs="Times New Roman"/>
          <w:i/>
          <w:iCs/>
          <w:sz w:val="28"/>
          <w:szCs w:val="28"/>
        </w:rPr>
        <w:t>константа2</w:t>
      </w:r>
      <w:r w:rsidRPr="00EA2804">
        <w:rPr>
          <w:rFonts w:ascii="Times New Roman" w:eastAsia="Times New Roman" w:hAnsi="Times New Roman" w:cs="Times New Roman"/>
          <w:sz w:val="28"/>
          <w:szCs w:val="28"/>
        </w:rPr>
        <w:t>:</w:t>
      </w:r>
    </w:p>
    <w:p w14:paraId="5E5924B9" w14:textId="77777777"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 xml:space="preserve">        </w:t>
      </w:r>
      <w:r w:rsidRPr="00EA2804">
        <w:rPr>
          <w:rFonts w:ascii="Times New Roman" w:eastAsia="Times New Roman" w:hAnsi="Times New Roman" w:cs="Times New Roman"/>
          <w:i/>
          <w:iCs/>
          <w:sz w:val="28"/>
          <w:szCs w:val="28"/>
        </w:rPr>
        <w:t>последовательность</w:t>
      </w:r>
      <w:r w:rsidRPr="00EA2804">
        <w:rPr>
          <w:rFonts w:ascii="Times New Roman" w:eastAsia="Times New Roman" w:hAnsi="Times New Roman" w:cs="Times New Roman"/>
          <w:sz w:val="28"/>
          <w:szCs w:val="28"/>
        </w:rPr>
        <w:t>_</w:t>
      </w:r>
      <w:r w:rsidRPr="00EA2804">
        <w:rPr>
          <w:rFonts w:ascii="Times New Roman" w:eastAsia="Times New Roman" w:hAnsi="Times New Roman" w:cs="Times New Roman"/>
          <w:i/>
          <w:iCs/>
          <w:sz w:val="28"/>
          <w:szCs w:val="28"/>
        </w:rPr>
        <w:t>операторов2</w:t>
      </w:r>
      <w:r w:rsidRPr="00EA2804">
        <w:rPr>
          <w:rFonts w:ascii="Times New Roman" w:eastAsia="Times New Roman" w:hAnsi="Times New Roman" w:cs="Times New Roman"/>
          <w:sz w:val="28"/>
          <w:szCs w:val="28"/>
        </w:rPr>
        <w:t>;</w:t>
      </w:r>
    </w:p>
    <w:p w14:paraId="1CE2A912" w14:textId="0F97C2BA"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 xml:space="preserve">        </w:t>
      </w:r>
      <w:r w:rsidRPr="00EA2804">
        <w:rPr>
          <w:rFonts w:ascii="Times New Roman" w:eastAsia="Times New Roman" w:hAnsi="Times New Roman" w:cs="Times New Roman"/>
          <w:color w:val="0000FF"/>
          <w:sz w:val="28"/>
          <w:szCs w:val="28"/>
        </w:rPr>
        <w:t>break</w:t>
      </w:r>
      <w:r w:rsidRPr="00EA2804">
        <w:rPr>
          <w:rFonts w:ascii="Times New Roman" w:eastAsia="Times New Roman" w:hAnsi="Times New Roman" w:cs="Times New Roman"/>
          <w:sz w:val="28"/>
          <w:szCs w:val="28"/>
        </w:rPr>
        <w:t>;</w:t>
      </w:r>
    </w:p>
    <w:p w14:paraId="3E7CE58A" w14:textId="77777777"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p>
    <w:p w14:paraId="587EBC58" w14:textId="77777777"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 xml:space="preserve">    ...</w:t>
      </w:r>
    </w:p>
    <w:p w14:paraId="110C5450" w14:textId="77777777"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p>
    <w:p w14:paraId="210B3A76" w14:textId="7F59B15E"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 xml:space="preserve"> </w:t>
      </w:r>
      <w:r w:rsidRPr="00EA2804">
        <w:rPr>
          <w:rFonts w:ascii="Times New Roman" w:eastAsia="Times New Roman" w:hAnsi="Times New Roman" w:cs="Times New Roman"/>
          <w:color w:val="0000FF"/>
          <w:sz w:val="28"/>
          <w:szCs w:val="28"/>
        </w:rPr>
        <w:t>case</w:t>
      </w:r>
      <w:r w:rsidRPr="00EA2804">
        <w:rPr>
          <w:rFonts w:ascii="Times New Roman" w:eastAsia="Times New Roman" w:hAnsi="Times New Roman" w:cs="Times New Roman"/>
          <w:sz w:val="28"/>
          <w:szCs w:val="28"/>
        </w:rPr>
        <w:t xml:space="preserve"> </w:t>
      </w:r>
      <w:r w:rsidRPr="00EA2804">
        <w:rPr>
          <w:rFonts w:ascii="Times New Roman" w:eastAsia="Times New Roman" w:hAnsi="Times New Roman" w:cs="Times New Roman"/>
          <w:i/>
          <w:iCs/>
          <w:sz w:val="28"/>
          <w:szCs w:val="28"/>
        </w:rPr>
        <w:t>константаN</w:t>
      </w:r>
      <w:r w:rsidRPr="00EA2804">
        <w:rPr>
          <w:rFonts w:ascii="Times New Roman" w:eastAsia="Times New Roman" w:hAnsi="Times New Roman" w:cs="Times New Roman"/>
          <w:sz w:val="28"/>
          <w:szCs w:val="28"/>
        </w:rPr>
        <w:t>:</w:t>
      </w:r>
    </w:p>
    <w:p w14:paraId="46CE7996" w14:textId="77777777"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 xml:space="preserve">        </w:t>
      </w:r>
      <w:r w:rsidRPr="00EA2804">
        <w:rPr>
          <w:rFonts w:ascii="Times New Roman" w:eastAsia="Times New Roman" w:hAnsi="Times New Roman" w:cs="Times New Roman"/>
          <w:i/>
          <w:iCs/>
          <w:sz w:val="28"/>
          <w:szCs w:val="28"/>
        </w:rPr>
        <w:t>последовательность_операторовN</w:t>
      </w:r>
      <w:r w:rsidRPr="00EA2804">
        <w:rPr>
          <w:rFonts w:ascii="Times New Roman" w:eastAsia="Times New Roman" w:hAnsi="Times New Roman" w:cs="Times New Roman"/>
          <w:sz w:val="28"/>
          <w:szCs w:val="28"/>
        </w:rPr>
        <w:t>;</w:t>
      </w:r>
    </w:p>
    <w:p w14:paraId="7A1B5C96" w14:textId="5A3953F8"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 xml:space="preserve">        </w:t>
      </w:r>
      <w:r w:rsidRPr="00EA2804">
        <w:rPr>
          <w:rFonts w:ascii="Times New Roman" w:eastAsia="Times New Roman" w:hAnsi="Times New Roman" w:cs="Times New Roman"/>
          <w:color w:val="0000FF"/>
          <w:sz w:val="28"/>
          <w:szCs w:val="28"/>
        </w:rPr>
        <w:t>break</w:t>
      </w:r>
      <w:r w:rsidRPr="00EA2804">
        <w:rPr>
          <w:rFonts w:ascii="Times New Roman" w:eastAsia="Times New Roman" w:hAnsi="Times New Roman" w:cs="Times New Roman"/>
          <w:sz w:val="28"/>
          <w:szCs w:val="28"/>
        </w:rPr>
        <w:t>;</w:t>
      </w:r>
    </w:p>
    <w:p w14:paraId="06BBD251" w14:textId="10B2C5DD"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lang w:val="en-US"/>
        </w:rPr>
      </w:pPr>
      <w:r w:rsidRPr="00EA2804">
        <w:rPr>
          <w:rFonts w:ascii="Times New Roman" w:eastAsia="Times New Roman" w:hAnsi="Times New Roman" w:cs="Times New Roman"/>
          <w:sz w:val="28"/>
          <w:szCs w:val="28"/>
        </w:rPr>
        <w:t xml:space="preserve"> </w:t>
      </w:r>
      <w:r w:rsidRPr="00EA2804">
        <w:rPr>
          <w:rFonts w:ascii="Times New Roman" w:eastAsia="Times New Roman" w:hAnsi="Times New Roman" w:cs="Times New Roman"/>
          <w:color w:val="0000FF"/>
          <w:sz w:val="28"/>
          <w:szCs w:val="28"/>
        </w:rPr>
        <w:t>default</w:t>
      </w:r>
      <w:r w:rsidR="00875F4D" w:rsidRPr="00EA2804">
        <w:rPr>
          <w:rFonts w:ascii="Times New Roman" w:eastAsia="Times New Roman" w:hAnsi="Times New Roman" w:cs="Times New Roman"/>
          <w:color w:val="0000FF"/>
          <w:sz w:val="28"/>
          <w:szCs w:val="28"/>
          <w:lang w:val="en-US"/>
        </w:rPr>
        <w:t>:</w:t>
      </w:r>
    </w:p>
    <w:p w14:paraId="6E802F96" w14:textId="77777777"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 xml:space="preserve">        </w:t>
      </w:r>
      <w:r w:rsidRPr="00EA2804">
        <w:rPr>
          <w:rFonts w:ascii="Times New Roman" w:eastAsia="Times New Roman" w:hAnsi="Times New Roman" w:cs="Times New Roman"/>
          <w:i/>
          <w:iCs/>
          <w:sz w:val="28"/>
          <w:szCs w:val="28"/>
        </w:rPr>
        <w:t>последовательность_операторов</w:t>
      </w:r>
      <w:r w:rsidRPr="00EA2804">
        <w:rPr>
          <w:rFonts w:ascii="Times New Roman" w:eastAsia="Times New Roman" w:hAnsi="Times New Roman" w:cs="Times New Roman"/>
          <w:sz w:val="28"/>
          <w:szCs w:val="28"/>
        </w:rPr>
        <w:t>;</w:t>
      </w:r>
    </w:p>
    <w:p w14:paraId="46AE763E" w14:textId="77777777"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w:t>
      </w:r>
    </w:p>
    <w:p w14:paraId="61C83EB5" w14:textId="77777777" w:rsidR="007512AA" w:rsidRPr="00EA2804" w:rsidRDefault="007512AA" w:rsidP="00EA2804">
      <w:pPr>
        <w:spacing w:after="0" w:line="240" w:lineRule="auto"/>
        <w:ind w:firstLine="709"/>
        <w:jc w:val="both"/>
        <w:rPr>
          <w:rFonts w:ascii="Times New Roman" w:hAnsi="Times New Roman" w:cs="Times New Roman"/>
          <w:color w:val="000000"/>
          <w:sz w:val="28"/>
          <w:szCs w:val="28"/>
        </w:rPr>
      </w:pPr>
    </w:p>
    <w:p w14:paraId="3A3E0321" w14:textId="6FDF36F9" w:rsidR="00B41E8D" w:rsidRPr="00EA280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EA2804">
        <w:rPr>
          <w:rFonts w:ascii="Times New Roman" w:hAnsi="Times New Roman" w:cs="Times New Roman"/>
          <w:color w:val="000000"/>
          <w:sz w:val="28"/>
          <w:szCs w:val="28"/>
          <w:highlight w:val="lightGray"/>
        </w:rPr>
        <w:t>Дайте определение понятию «список». Приведите структуру двухсвязного списка. Приведите пример объявления списка.</w:t>
      </w:r>
    </w:p>
    <w:p w14:paraId="614CD5A2" w14:textId="3561C1A1" w:rsidR="00CA0FFA" w:rsidRPr="00EA2804" w:rsidRDefault="00CA0FFA" w:rsidP="00EA2804">
      <w:pPr>
        <w:spacing w:after="0" w:line="240" w:lineRule="auto"/>
        <w:ind w:firstLine="709"/>
        <w:jc w:val="both"/>
        <w:rPr>
          <w:rFonts w:ascii="Times New Roman" w:hAnsi="Times New Roman" w:cs="Times New Roman"/>
          <w:color w:val="222222"/>
          <w:sz w:val="28"/>
          <w:szCs w:val="28"/>
          <w:shd w:val="clear" w:color="auto" w:fill="FFFFFF"/>
        </w:rPr>
      </w:pPr>
      <w:r w:rsidRPr="00EA2804">
        <w:rPr>
          <w:rFonts w:ascii="Times New Roman" w:hAnsi="Times New Roman" w:cs="Times New Roman"/>
          <w:b/>
          <w:color w:val="222222"/>
          <w:sz w:val="28"/>
          <w:szCs w:val="28"/>
          <w:shd w:val="clear" w:color="auto" w:fill="FFFFFF"/>
        </w:rPr>
        <w:t>Связный список</w:t>
      </w:r>
      <w:r w:rsidRPr="00EA2804">
        <w:rPr>
          <w:rFonts w:ascii="Times New Roman" w:hAnsi="Times New Roman" w:cs="Times New Roman"/>
          <w:color w:val="222222"/>
          <w:sz w:val="28"/>
          <w:szCs w:val="28"/>
          <w:shd w:val="clear" w:color="auto" w:fill="FFFFFF"/>
        </w:rPr>
        <w:t xml:space="preserve"> – одна из базовых структур данных. Ее часто сравнивают с массивом, так как многие другие структуры можно реализовать с помощью либо массива, либо связного списка.</w:t>
      </w:r>
    </w:p>
    <w:p w14:paraId="024E1FB9" w14:textId="77777777" w:rsidR="001776B2" w:rsidRPr="00EA2804" w:rsidRDefault="001776B2" w:rsidP="00EA2804">
      <w:pPr>
        <w:spacing w:after="0" w:line="240" w:lineRule="auto"/>
        <w:ind w:firstLine="709"/>
        <w:jc w:val="both"/>
        <w:rPr>
          <w:rFonts w:ascii="Times New Roman" w:hAnsi="Times New Roman" w:cs="Times New Roman"/>
          <w:color w:val="222222"/>
          <w:sz w:val="28"/>
          <w:szCs w:val="28"/>
          <w:shd w:val="clear" w:color="auto" w:fill="FFFFFF"/>
        </w:rPr>
      </w:pPr>
    </w:p>
    <w:p w14:paraId="6AADF70C" w14:textId="111A34A1" w:rsidR="001776B2" w:rsidRPr="00EA2804" w:rsidRDefault="001776B2" w:rsidP="00EA2804">
      <w:pPr>
        <w:spacing w:after="0" w:line="240" w:lineRule="auto"/>
        <w:ind w:firstLine="709"/>
        <w:jc w:val="both"/>
        <w:rPr>
          <w:rFonts w:ascii="Times New Roman" w:hAnsi="Times New Roman" w:cs="Times New Roman"/>
          <w:color w:val="222222"/>
          <w:sz w:val="28"/>
          <w:szCs w:val="28"/>
          <w:shd w:val="clear" w:color="auto" w:fill="FFFFFF"/>
        </w:rPr>
      </w:pPr>
      <w:r w:rsidRPr="00EA2804">
        <w:rPr>
          <w:rFonts w:ascii="Times New Roman" w:hAnsi="Times New Roman" w:cs="Times New Roman"/>
          <w:color w:val="222222"/>
          <w:sz w:val="28"/>
          <w:szCs w:val="28"/>
          <w:shd w:val="clear" w:color="auto" w:fill="FFFFFF"/>
        </w:rPr>
        <w:t>Пример:</w:t>
      </w:r>
    </w:p>
    <w:p w14:paraId="57DD611A" w14:textId="1FE0D1A2" w:rsidR="001776B2" w:rsidRPr="00EA2804" w:rsidRDefault="001776B2" w:rsidP="00EA2804">
      <w:pPr>
        <w:spacing w:after="0" w:line="240" w:lineRule="auto"/>
        <w:ind w:firstLine="709"/>
        <w:jc w:val="both"/>
        <w:rPr>
          <w:rFonts w:ascii="Times New Roman" w:hAnsi="Times New Roman" w:cs="Times New Roman"/>
          <w:color w:val="222222"/>
          <w:sz w:val="28"/>
          <w:szCs w:val="28"/>
          <w:shd w:val="clear" w:color="auto" w:fill="FFFFFF"/>
        </w:rPr>
      </w:pPr>
      <w:r w:rsidRPr="00EA2804">
        <w:rPr>
          <w:rFonts w:ascii="Times New Roman" w:hAnsi="Times New Roman" w:cs="Times New Roman"/>
          <w:color w:val="222222"/>
          <w:sz w:val="28"/>
          <w:szCs w:val="28"/>
          <w:shd w:val="clear" w:color="auto" w:fill="FFFFFF"/>
        </w:rPr>
        <w:t>#include &lt;list&gt;</w:t>
      </w:r>
    </w:p>
    <w:p w14:paraId="4DF145A7" w14:textId="4BC87BED" w:rsidR="00CA0FFA" w:rsidRPr="00EA2804" w:rsidRDefault="001776B2"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lastRenderedPageBreak/>
        <w:t>list &lt; тип данных &gt; &lt;имя контейнера&gt;;</w:t>
      </w:r>
    </w:p>
    <w:p w14:paraId="65470E95" w14:textId="77BC00C4" w:rsidR="001776B2" w:rsidRPr="00EA2804" w:rsidRDefault="001776B2"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list &lt;int&gt; this_list = {4, 6, 3, 2};</w:t>
      </w:r>
    </w:p>
    <w:p w14:paraId="2FD35907" w14:textId="77777777" w:rsidR="001776B2" w:rsidRPr="00EA2804" w:rsidRDefault="001776B2" w:rsidP="00EA2804">
      <w:pPr>
        <w:spacing w:after="0" w:line="240" w:lineRule="auto"/>
        <w:ind w:firstLine="709"/>
        <w:jc w:val="both"/>
        <w:rPr>
          <w:rFonts w:ascii="Times New Roman" w:hAnsi="Times New Roman" w:cs="Times New Roman"/>
          <w:color w:val="000000"/>
          <w:sz w:val="28"/>
          <w:szCs w:val="28"/>
        </w:rPr>
      </w:pPr>
    </w:p>
    <w:p w14:paraId="780AEEAA" w14:textId="645A313C" w:rsidR="00B41E8D" w:rsidRPr="00EA280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EA2804">
        <w:rPr>
          <w:rFonts w:ascii="Times New Roman" w:hAnsi="Times New Roman" w:cs="Times New Roman"/>
          <w:color w:val="000000"/>
          <w:sz w:val="28"/>
          <w:szCs w:val="28"/>
          <w:highlight w:val="lightGray"/>
        </w:rPr>
        <w:t>Опишите работу с двумерным массивом. Представление в памяти. Способы сортировки массивов. Приведите пример объявления двухмерного массива вещественного типа размером 5*7.</w:t>
      </w:r>
    </w:p>
    <w:p w14:paraId="2C5A4EDC" w14:textId="1F9020CB" w:rsidR="002F648F" w:rsidRPr="00EA2804" w:rsidRDefault="002F648F"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*массив располагается в оперативной памяти, а не на внешнем устройстве, как файлы; </w:t>
      </w:r>
    </w:p>
    <w:p w14:paraId="3E02E338" w14:textId="2540F5D1" w:rsidR="002F648F" w:rsidRPr="00EA2804" w:rsidRDefault="002F648F"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*элементы массива занимают подряд идущие ячейки, в отличие, например, от списков.</w:t>
      </w:r>
    </w:p>
    <w:p w14:paraId="59304888" w14:textId="6EEBA773" w:rsidR="009614DA" w:rsidRPr="00EA2804" w:rsidRDefault="000D06BA"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lang w:val="en-US"/>
        </w:rPr>
        <w:t>d</w:t>
      </w:r>
      <w:r w:rsidR="00744ECD" w:rsidRPr="00EA2804">
        <w:rPr>
          <w:rFonts w:ascii="Times New Roman" w:hAnsi="Times New Roman" w:cs="Times New Roman"/>
          <w:sz w:val="28"/>
          <w:szCs w:val="28"/>
          <w:lang w:val="en-US"/>
        </w:rPr>
        <w:t>ouble</w:t>
      </w:r>
      <w:r w:rsidR="00744ECD" w:rsidRPr="00EA2804">
        <w:rPr>
          <w:rFonts w:ascii="Times New Roman" w:hAnsi="Times New Roman" w:cs="Times New Roman"/>
          <w:sz w:val="28"/>
          <w:szCs w:val="28"/>
        </w:rPr>
        <w:t xml:space="preserve"> </w:t>
      </w:r>
      <w:r w:rsidR="002F648F" w:rsidRPr="00EA2804">
        <w:rPr>
          <w:rFonts w:ascii="Times New Roman" w:hAnsi="Times New Roman" w:cs="Times New Roman"/>
          <w:sz w:val="28"/>
          <w:szCs w:val="28"/>
          <w:lang w:val="en-US"/>
        </w:rPr>
        <w:t>mas</w:t>
      </w:r>
      <w:r w:rsidR="002F648F" w:rsidRPr="00EA2804">
        <w:rPr>
          <w:rFonts w:ascii="Times New Roman" w:hAnsi="Times New Roman" w:cs="Times New Roman"/>
          <w:sz w:val="28"/>
          <w:szCs w:val="28"/>
        </w:rPr>
        <w:t>[5][7];</w:t>
      </w:r>
    </w:p>
    <w:p w14:paraId="01F2E87E" w14:textId="5FC3A339" w:rsidR="009614DA" w:rsidRPr="00EA2804" w:rsidRDefault="009614DA"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Выделяются несколько типов сортировок</w:t>
      </w:r>
    </w:p>
    <w:p w14:paraId="6F59ABBA" w14:textId="5F7FFAA8" w:rsidR="00EA7828" w:rsidRPr="00EA2804" w:rsidRDefault="00EA7828"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ab/>
        <w:t>Пузырьком</w:t>
      </w:r>
    </w:p>
    <w:p w14:paraId="426DC61B" w14:textId="1FBC94A5" w:rsidR="00EA7828" w:rsidRPr="00EA2804" w:rsidRDefault="00EA7828"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ab/>
        <w:t>Сортировка выбором наименьшего элемента</w:t>
      </w:r>
    </w:p>
    <w:p w14:paraId="209F4E7E" w14:textId="6B725045" w:rsidR="00EA7828" w:rsidRPr="00EA2804" w:rsidRDefault="00EA7828"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ab/>
        <w:t>Сортировка вставками</w:t>
      </w:r>
    </w:p>
    <w:p w14:paraId="1B7E5750" w14:textId="1840408B" w:rsidR="00EA7828" w:rsidRPr="00EA2804" w:rsidRDefault="00EA7828"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ab/>
      </w:r>
    </w:p>
    <w:p w14:paraId="5672DC41" w14:textId="12E70D86" w:rsidR="00B41E8D" w:rsidRPr="00EA280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EA2804">
        <w:rPr>
          <w:rFonts w:ascii="Times New Roman" w:hAnsi="Times New Roman" w:cs="Times New Roman"/>
          <w:color w:val="000000"/>
          <w:sz w:val="28"/>
          <w:szCs w:val="28"/>
          <w:highlight w:val="lightGray"/>
        </w:rPr>
        <w:t>Дайте определение понятию «стек». Приведите структуру стека. Приведите пример объявления стека.</w:t>
      </w:r>
    </w:p>
    <w:p w14:paraId="286CF624" w14:textId="5C0AD941" w:rsidR="00CA0FFA" w:rsidRPr="00EA2804" w:rsidRDefault="00CA0FFA" w:rsidP="00EA2804">
      <w:pPr>
        <w:spacing w:after="0" w:line="240" w:lineRule="auto"/>
        <w:ind w:firstLine="709"/>
        <w:jc w:val="both"/>
        <w:rPr>
          <w:rFonts w:ascii="Times New Roman" w:hAnsi="Times New Roman" w:cs="Times New Roman"/>
          <w:color w:val="222222"/>
          <w:sz w:val="28"/>
          <w:szCs w:val="28"/>
          <w:shd w:val="clear" w:color="auto" w:fill="FFFFFF"/>
        </w:rPr>
      </w:pPr>
      <w:r w:rsidRPr="00EA2804">
        <w:rPr>
          <w:rFonts w:ascii="Times New Roman" w:hAnsi="Times New Roman" w:cs="Times New Roman"/>
          <w:b/>
          <w:color w:val="222222"/>
          <w:sz w:val="28"/>
          <w:szCs w:val="28"/>
          <w:shd w:val="clear" w:color="auto" w:fill="FFFFFF"/>
        </w:rPr>
        <w:t>Стек</w:t>
      </w:r>
      <w:r w:rsidRPr="00EA2804">
        <w:rPr>
          <w:rFonts w:ascii="Times New Roman" w:hAnsi="Times New Roman" w:cs="Times New Roman"/>
          <w:color w:val="222222"/>
          <w:sz w:val="28"/>
          <w:szCs w:val="28"/>
          <w:shd w:val="clear" w:color="auto" w:fill="FFFFFF"/>
        </w:rPr>
        <w:t xml:space="preserve"> – это базовая структура данных, которая позволяет добавлять или удалять элементы только в её начале. Она похожа на стопку книг: если вы хотите взглянуть на книгу в середине стека, сперва придется убрать лежащие сверху.</w:t>
      </w:r>
    </w:p>
    <w:p w14:paraId="273D6F27" w14:textId="611EE954" w:rsidR="00CA0FFA" w:rsidRPr="00EA2804" w:rsidRDefault="00CA0FFA" w:rsidP="00EA2804">
      <w:pPr>
        <w:spacing w:after="0" w:line="240" w:lineRule="auto"/>
        <w:ind w:firstLine="709"/>
        <w:jc w:val="both"/>
        <w:rPr>
          <w:rFonts w:ascii="Times New Roman" w:hAnsi="Times New Roman" w:cs="Times New Roman"/>
          <w:color w:val="222222"/>
          <w:sz w:val="28"/>
          <w:szCs w:val="28"/>
          <w:shd w:val="clear" w:color="auto" w:fill="FFFFFF"/>
          <w:lang w:val="en-US"/>
        </w:rPr>
      </w:pPr>
      <w:r w:rsidRPr="00EA2804">
        <w:rPr>
          <w:rFonts w:ascii="Times New Roman" w:hAnsi="Times New Roman" w:cs="Times New Roman"/>
          <w:color w:val="222222"/>
          <w:sz w:val="28"/>
          <w:szCs w:val="28"/>
          <w:shd w:val="clear" w:color="auto" w:fill="FFFFFF"/>
          <w:lang w:val="en-US"/>
        </w:rPr>
        <w:t>Struct stack</w:t>
      </w:r>
    </w:p>
    <w:p w14:paraId="79EA1726" w14:textId="6CE26DD9" w:rsidR="00CA0FFA" w:rsidRPr="00EA2804" w:rsidRDefault="00CA0FFA" w:rsidP="00EA2804">
      <w:pPr>
        <w:spacing w:after="0" w:line="240" w:lineRule="auto"/>
        <w:ind w:firstLine="709"/>
        <w:jc w:val="both"/>
        <w:rPr>
          <w:rFonts w:ascii="Times New Roman" w:hAnsi="Times New Roman" w:cs="Times New Roman"/>
          <w:color w:val="222222"/>
          <w:sz w:val="28"/>
          <w:szCs w:val="28"/>
          <w:shd w:val="clear" w:color="auto" w:fill="FFFFFF"/>
          <w:lang w:val="en-US"/>
        </w:rPr>
      </w:pPr>
      <w:r w:rsidRPr="00EA2804">
        <w:rPr>
          <w:rFonts w:ascii="Times New Roman" w:hAnsi="Times New Roman" w:cs="Times New Roman"/>
          <w:color w:val="222222"/>
          <w:sz w:val="28"/>
          <w:szCs w:val="28"/>
          <w:shd w:val="clear" w:color="auto" w:fill="FFFFFF"/>
          <w:lang w:val="en-US"/>
        </w:rPr>
        <w:t>{</w:t>
      </w:r>
    </w:p>
    <w:p w14:paraId="459D02FC" w14:textId="10346D0B" w:rsidR="00CA0FFA" w:rsidRPr="00EA2804" w:rsidRDefault="00CA0FFA" w:rsidP="00EA2804">
      <w:pPr>
        <w:spacing w:after="0" w:line="240" w:lineRule="auto"/>
        <w:ind w:firstLine="709"/>
        <w:jc w:val="both"/>
        <w:rPr>
          <w:rFonts w:ascii="Times New Roman" w:hAnsi="Times New Roman" w:cs="Times New Roman"/>
          <w:color w:val="222222"/>
          <w:sz w:val="28"/>
          <w:szCs w:val="28"/>
          <w:shd w:val="clear" w:color="auto" w:fill="FFFFFF"/>
          <w:lang w:val="en-US"/>
        </w:rPr>
      </w:pPr>
      <w:r w:rsidRPr="00EA2804">
        <w:rPr>
          <w:rFonts w:ascii="Times New Roman" w:hAnsi="Times New Roman" w:cs="Times New Roman"/>
          <w:color w:val="222222"/>
          <w:sz w:val="28"/>
          <w:szCs w:val="28"/>
          <w:shd w:val="clear" w:color="auto" w:fill="FFFFFF"/>
          <w:lang w:val="en-US"/>
        </w:rPr>
        <w:tab/>
        <w:t>Int * arr = new int[0];//</w:t>
      </w:r>
      <w:r w:rsidRPr="00EA2804">
        <w:rPr>
          <w:rFonts w:ascii="Times New Roman" w:hAnsi="Times New Roman" w:cs="Times New Roman"/>
          <w:color w:val="222222"/>
          <w:sz w:val="28"/>
          <w:szCs w:val="28"/>
          <w:shd w:val="clear" w:color="auto" w:fill="FFFFFF"/>
        </w:rPr>
        <w:t>ра</w:t>
      </w:r>
      <w:r w:rsidR="000D06BA" w:rsidRPr="00EA2804">
        <w:rPr>
          <w:rFonts w:ascii="Times New Roman" w:hAnsi="Times New Roman" w:cs="Times New Roman"/>
          <w:color w:val="222222"/>
          <w:sz w:val="28"/>
          <w:szCs w:val="28"/>
          <w:shd w:val="clear" w:color="auto" w:fill="FFFFFF"/>
        </w:rPr>
        <w:t>з</w:t>
      </w:r>
      <w:r w:rsidRPr="00EA2804">
        <w:rPr>
          <w:rFonts w:ascii="Times New Roman" w:hAnsi="Times New Roman" w:cs="Times New Roman"/>
          <w:color w:val="222222"/>
          <w:sz w:val="28"/>
          <w:szCs w:val="28"/>
          <w:shd w:val="clear" w:color="auto" w:fill="FFFFFF"/>
        </w:rPr>
        <w:t>мер</w:t>
      </w:r>
      <w:r w:rsidRPr="00EA2804">
        <w:rPr>
          <w:rFonts w:ascii="Times New Roman" w:hAnsi="Times New Roman" w:cs="Times New Roman"/>
          <w:color w:val="222222"/>
          <w:sz w:val="28"/>
          <w:szCs w:val="28"/>
          <w:shd w:val="clear" w:color="auto" w:fill="FFFFFF"/>
          <w:lang w:val="en-US"/>
        </w:rPr>
        <w:t xml:space="preserve"> </w:t>
      </w:r>
      <w:r w:rsidRPr="00EA2804">
        <w:rPr>
          <w:rFonts w:ascii="Times New Roman" w:hAnsi="Times New Roman" w:cs="Times New Roman"/>
          <w:color w:val="222222"/>
          <w:sz w:val="28"/>
          <w:szCs w:val="28"/>
          <w:shd w:val="clear" w:color="auto" w:fill="FFFFFF"/>
        </w:rPr>
        <w:t>стека</w:t>
      </w:r>
    </w:p>
    <w:p w14:paraId="556506D5" w14:textId="12F7BF23" w:rsidR="00CA0FFA" w:rsidRPr="00EA2804" w:rsidRDefault="00CA0FFA" w:rsidP="00EA2804">
      <w:pPr>
        <w:spacing w:after="0" w:line="240" w:lineRule="auto"/>
        <w:ind w:firstLine="709"/>
        <w:jc w:val="both"/>
        <w:rPr>
          <w:rFonts w:ascii="Times New Roman" w:hAnsi="Times New Roman" w:cs="Times New Roman"/>
          <w:color w:val="222222"/>
          <w:sz w:val="28"/>
          <w:szCs w:val="28"/>
          <w:shd w:val="clear" w:color="auto" w:fill="FFFFFF"/>
        </w:rPr>
      </w:pPr>
      <w:r w:rsidRPr="00EA2804">
        <w:rPr>
          <w:rFonts w:ascii="Times New Roman" w:hAnsi="Times New Roman" w:cs="Times New Roman"/>
          <w:color w:val="222222"/>
          <w:sz w:val="28"/>
          <w:szCs w:val="28"/>
          <w:shd w:val="clear" w:color="auto" w:fill="FFFFFF"/>
          <w:lang w:val="en-US"/>
        </w:rPr>
        <w:tab/>
        <w:t>Int</w:t>
      </w:r>
      <w:r w:rsidRPr="00EA2804">
        <w:rPr>
          <w:rFonts w:ascii="Times New Roman" w:hAnsi="Times New Roman" w:cs="Times New Roman"/>
          <w:color w:val="222222"/>
          <w:sz w:val="28"/>
          <w:szCs w:val="28"/>
          <w:shd w:val="clear" w:color="auto" w:fill="FFFFFF"/>
        </w:rPr>
        <w:t xml:space="preserve"> </w:t>
      </w:r>
      <w:r w:rsidRPr="00EA2804">
        <w:rPr>
          <w:rFonts w:ascii="Times New Roman" w:hAnsi="Times New Roman" w:cs="Times New Roman"/>
          <w:color w:val="222222"/>
          <w:sz w:val="28"/>
          <w:szCs w:val="28"/>
          <w:shd w:val="clear" w:color="auto" w:fill="FFFFFF"/>
          <w:lang w:val="en-US"/>
        </w:rPr>
        <w:t>head</w:t>
      </w:r>
      <w:r w:rsidRPr="00EA2804">
        <w:rPr>
          <w:rFonts w:ascii="Times New Roman" w:hAnsi="Times New Roman" w:cs="Times New Roman"/>
          <w:color w:val="222222"/>
          <w:sz w:val="28"/>
          <w:szCs w:val="28"/>
          <w:shd w:val="clear" w:color="auto" w:fill="FFFFFF"/>
        </w:rPr>
        <w:t xml:space="preserve"> = 0;//индекс крайнего элемента стека</w:t>
      </w:r>
    </w:p>
    <w:p w14:paraId="2E8B3A51" w14:textId="6097E5BB" w:rsidR="00CA0FFA" w:rsidRPr="00EA2804" w:rsidRDefault="00CA0FFA" w:rsidP="00EA2804">
      <w:pPr>
        <w:spacing w:after="0" w:line="240" w:lineRule="auto"/>
        <w:ind w:firstLine="709"/>
        <w:jc w:val="both"/>
        <w:rPr>
          <w:rFonts w:ascii="Times New Roman" w:hAnsi="Times New Roman" w:cs="Times New Roman"/>
          <w:color w:val="222222"/>
          <w:sz w:val="28"/>
          <w:szCs w:val="28"/>
          <w:shd w:val="clear" w:color="auto" w:fill="FFFFFF"/>
        </w:rPr>
      </w:pPr>
      <w:r w:rsidRPr="00EA2804">
        <w:rPr>
          <w:rFonts w:ascii="Times New Roman" w:hAnsi="Times New Roman" w:cs="Times New Roman"/>
          <w:color w:val="222222"/>
          <w:sz w:val="28"/>
          <w:szCs w:val="28"/>
          <w:shd w:val="clear" w:color="auto" w:fill="FFFFFF"/>
        </w:rPr>
        <w:t>}</w:t>
      </w:r>
      <w:r w:rsidR="00C948C9" w:rsidRPr="00EA2804">
        <w:rPr>
          <w:rFonts w:ascii="Times New Roman" w:hAnsi="Times New Roman" w:cs="Times New Roman"/>
          <w:color w:val="222222"/>
          <w:sz w:val="28"/>
          <w:szCs w:val="28"/>
          <w:shd w:val="clear" w:color="auto" w:fill="FFFFFF"/>
        </w:rPr>
        <w:t>;</w:t>
      </w:r>
    </w:p>
    <w:p w14:paraId="3E5514D2" w14:textId="4ACF5D20" w:rsidR="00C948C9" w:rsidRPr="00EA2804" w:rsidRDefault="00C948C9" w:rsidP="00EA2804">
      <w:pPr>
        <w:spacing w:after="0" w:line="240" w:lineRule="auto"/>
        <w:ind w:firstLine="709"/>
        <w:jc w:val="both"/>
        <w:rPr>
          <w:rFonts w:ascii="Times New Roman" w:hAnsi="Times New Roman" w:cs="Times New Roman"/>
          <w:color w:val="222222"/>
          <w:sz w:val="28"/>
          <w:szCs w:val="28"/>
          <w:shd w:val="clear" w:color="auto" w:fill="FFFFFF"/>
        </w:rPr>
      </w:pPr>
    </w:p>
    <w:p w14:paraId="0F78840E" w14:textId="4B50A5F3" w:rsidR="00B41E8D" w:rsidRPr="00EA280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EA2804">
        <w:rPr>
          <w:rFonts w:ascii="Times New Roman" w:hAnsi="Times New Roman" w:cs="Times New Roman"/>
          <w:color w:val="000000"/>
          <w:sz w:val="28"/>
          <w:szCs w:val="28"/>
          <w:highlight w:val="lightGray"/>
        </w:rPr>
        <w:t>Опишите виды и синтаксис рекурсии. Объясните различие косвенной и прямой рекурсией. Объясните различие с циклом. Приведите пример рекурсивной функции расчета факториала.</w:t>
      </w:r>
    </w:p>
    <w:p w14:paraId="6FFB3EEE" w14:textId="77777777" w:rsidR="00EA2804" w:rsidRPr="00EA2804" w:rsidRDefault="00EA2804" w:rsidP="00EA2804">
      <w:pPr>
        <w:spacing w:after="0" w:line="240" w:lineRule="auto"/>
        <w:ind w:firstLine="709"/>
        <w:jc w:val="both"/>
        <w:rPr>
          <w:rFonts w:ascii="Times New Roman" w:hAnsi="Times New Roman" w:cs="Times New Roman"/>
          <w:color w:val="222222"/>
          <w:sz w:val="28"/>
          <w:szCs w:val="28"/>
          <w:shd w:val="clear" w:color="auto" w:fill="FFFFFF"/>
        </w:rPr>
      </w:pPr>
    </w:p>
    <w:p w14:paraId="65AB3210" w14:textId="1D8AE429" w:rsidR="00F91781" w:rsidRPr="00EA2804" w:rsidRDefault="00F91781" w:rsidP="00EA2804">
      <w:pPr>
        <w:spacing w:after="0" w:line="240" w:lineRule="auto"/>
        <w:ind w:firstLine="709"/>
        <w:jc w:val="both"/>
        <w:rPr>
          <w:rFonts w:ascii="Times New Roman" w:hAnsi="Times New Roman" w:cs="Times New Roman"/>
          <w:color w:val="222222"/>
          <w:sz w:val="28"/>
          <w:szCs w:val="28"/>
          <w:shd w:val="clear" w:color="auto" w:fill="FFFFFF"/>
        </w:rPr>
      </w:pPr>
      <w:r w:rsidRPr="00EA2804">
        <w:rPr>
          <w:rFonts w:ascii="Times New Roman" w:hAnsi="Times New Roman" w:cs="Times New Roman"/>
          <w:color w:val="222222"/>
          <w:sz w:val="28"/>
          <w:szCs w:val="28"/>
          <w:shd w:val="clear" w:color="auto" w:fill="FFFFFF"/>
        </w:rPr>
        <w:t>Рекурсия может быть как </w:t>
      </w:r>
      <w:r w:rsidRPr="00EA2804">
        <w:rPr>
          <w:rFonts w:ascii="Times New Roman" w:hAnsi="Times New Roman" w:cs="Times New Roman"/>
          <w:i/>
          <w:iCs/>
          <w:color w:val="222222"/>
          <w:sz w:val="28"/>
          <w:szCs w:val="28"/>
          <w:shd w:val="clear" w:color="auto" w:fill="FFFFFF"/>
        </w:rPr>
        <w:t>прямой </w:t>
      </w:r>
      <w:r w:rsidRPr="00EA2804">
        <w:rPr>
          <w:rFonts w:ascii="Times New Roman" w:hAnsi="Times New Roman" w:cs="Times New Roman"/>
          <w:color w:val="222222"/>
          <w:sz w:val="28"/>
          <w:szCs w:val="28"/>
          <w:shd w:val="clear" w:color="auto" w:fill="FFFFFF"/>
        </w:rPr>
        <w:t>, когда программа вызывает саму себя, так и непрямой( </w:t>
      </w:r>
      <w:r w:rsidRPr="00EA2804">
        <w:rPr>
          <w:rFonts w:ascii="Times New Roman" w:hAnsi="Times New Roman" w:cs="Times New Roman"/>
          <w:i/>
          <w:iCs/>
          <w:color w:val="222222"/>
          <w:sz w:val="28"/>
          <w:szCs w:val="28"/>
          <w:shd w:val="clear" w:color="auto" w:fill="FFFFFF"/>
        </w:rPr>
        <w:t>косвенной </w:t>
      </w:r>
      <w:r w:rsidRPr="00EA2804">
        <w:rPr>
          <w:rFonts w:ascii="Times New Roman" w:hAnsi="Times New Roman" w:cs="Times New Roman"/>
          <w:color w:val="222222"/>
          <w:sz w:val="28"/>
          <w:szCs w:val="28"/>
          <w:shd w:val="clear" w:color="auto" w:fill="FFFFFF"/>
        </w:rPr>
        <w:t>) , когда программа вызывает другую программу, а та в свою очередь, вызывает первую программу.</w:t>
      </w:r>
    </w:p>
    <w:p w14:paraId="745FBD14" w14:textId="3E95F0BE" w:rsidR="00F91781" w:rsidRPr="00EA2804" w:rsidRDefault="00F91781"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noProof/>
          <w:color w:val="000000"/>
          <w:sz w:val="28"/>
          <w:szCs w:val="28"/>
        </w:rPr>
        <w:drawing>
          <wp:inline distT="0" distB="0" distL="0" distR="0" wp14:anchorId="0904AE53" wp14:editId="13A0616C">
            <wp:extent cx="4544059" cy="1962424"/>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44059" cy="1962424"/>
                    </a:xfrm>
                    <a:prstGeom prst="rect">
                      <a:avLst/>
                    </a:prstGeom>
                  </pic:spPr>
                </pic:pic>
              </a:graphicData>
            </a:graphic>
          </wp:inline>
        </w:drawing>
      </w:r>
    </w:p>
    <w:p w14:paraId="19419154" w14:textId="77777777" w:rsidR="00EA2804" w:rsidRPr="00EA2804" w:rsidRDefault="00EA2804" w:rsidP="00EA2804">
      <w:pPr>
        <w:spacing w:after="0" w:line="240" w:lineRule="auto"/>
        <w:ind w:firstLine="709"/>
        <w:jc w:val="both"/>
        <w:rPr>
          <w:rFonts w:ascii="Times New Roman" w:hAnsi="Times New Roman" w:cs="Times New Roman"/>
          <w:color w:val="000000"/>
          <w:sz w:val="28"/>
          <w:szCs w:val="28"/>
        </w:rPr>
      </w:pPr>
    </w:p>
    <w:p w14:paraId="3D4E899D" w14:textId="4EBB4982" w:rsidR="00EA2804" w:rsidRPr="00EA2804" w:rsidRDefault="00EA2804" w:rsidP="00EA2804">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Цикл </w:t>
      </w:r>
      <w:r w:rsidRPr="00EA2804">
        <w:rPr>
          <w:rFonts w:ascii="Times New Roman" w:hAnsi="Times New Roman" w:cs="Times New Roman"/>
          <w:color w:val="000000"/>
          <w:sz w:val="28"/>
          <w:szCs w:val="28"/>
        </w:rPr>
        <w:t>завершается в конце последовательности, в которой он выполняется. А вот рекурсивная функция может продолжаться бесконечно, потому что она может не иметь последовательности данных. Вместо этого у рекурсивной функции есть так называемое базовое условие. Базовое условие определяет, когда цикл должен завершится.</w:t>
      </w:r>
    </w:p>
    <w:p w14:paraId="1D6EC9C8" w14:textId="350F38F3" w:rsidR="00B41E8D" w:rsidRPr="00EA280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EA2804">
        <w:rPr>
          <w:rFonts w:ascii="Times New Roman" w:hAnsi="Times New Roman" w:cs="Times New Roman"/>
          <w:color w:val="000000"/>
          <w:sz w:val="28"/>
          <w:szCs w:val="28"/>
          <w:highlight w:val="lightGray"/>
        </w:rPr>
        <w:t>Дайте определение понятию «переменная», какое имя может быть у переменной. Приведите пример объявления переменной.</w:t>
      </w:r>
    </w:p>
    <w:p w14:paraId="240880EB" w14:textId="138B3140" w:rsidR="00640B8D" w:rsidRDefault="00640B8D"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Переменная</w:t>
      </w:r>
      <w:r w:rsidR="00EA2804">
        <w:rPr>
          <w:rFonts w:ascii="Times New Roman" w:hAnsi="Times New Roman" w:cs="Times New Roman"/>
          <w:color w:val="000000"/>
          <w:sz w:val="28"/>
          <w:szCs w:val="28"/>
        </w:rPr>
        <w:t xml:space="preserve"> </w:t>
      </w:r>
      <w:r w:rsidR="006D0695">
        <w:rPr>
          <w:rFonts w:ascii="Times New Roman" w:hAnsi="Times New Roman" w:cs="Times New Roman"/>
          <w:color w:val="000000"/>
          <w:sz w:val="28"/>
          <w:szCs w:val="28"/>
        </w:rPr>
        <w:t xml:space="preserve">– </w:t>
      </w:r>
      <w:r w:rsidR="006D0695" w:rsidRPr="00EA2804">
        <w:rPr>
          <w:rFonts w:ascii="Times New Roman" w:hAnsi="Times New Roman" w:cs="Times New Roman"/>
          <w:color w:val="000000"/>
          <w:sz w:val="28"/>
          <w:szCs w:val="28"/>
        </w:rPr>
        <w:t>это</w:t>
      </w:r>
      <w:r w:rsidRPr="00EA2804">
        <w:rPr>
          <w:rFonts w:ascii="Times New Roman" w:hAnsi="Times New Roman" w:cs="Times New Roman"/>
          <w:color w:val="000000"/>
          <w:sz w:val="28"/>
          <w:szCs w:val="28"/>
        </w:rPr>
        <w:t xml:space="preserve"> номер байта</w:t>
      </w:r>
      <w:r w:rsidR="00EA2804">
        <w:rPr>
          <w:rFonts w:ascii="Times New Roman" w:hAnsi="Times New Roman" w:cs="Times New Roman"/>
          <w:color w:val="000000"/>
          <w:sz w:val="28"/>
          <w:szCs w:val="28"/>
        </w:rPr>
        <w:t>.</w:t>
      </w:r>
    </w:p>
    <w:p w14:paraId="718B720B" w14:textId="3D275CBB" w:rsidR="00EA2804" w:rsidRPr="00EA2804" w:rsidRDefault="00EA2804"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b/>
          <w:bCs/>
          <w:color w:val="000000"/>
          <w:sz w:val="28"/>
          <w:szCs w:val="28"/>
        </w:rPr>
        <w:t>Переменная</w:t>
      </w:r>
      <w:r w:rsidRPr="00EA2804">
        <w:rPr>
          <w:rFonts w:ascii="Times New Roman" w:hAnsi="Times New Roman" w:cs="Times New Roman"/>
          <w:color w:val="000000"/>
          <w:sz w:val="28"/>
          <w:szCs w:val="28"/>
        </w:rPr>
        <w:t xml:space="preserve"> – это именованная область памяти, к которой мы имеем доступ из программы; туда можно помещать значения и затем извлекать их.</w:t>
      </w:r>
    </w:p>
    <w:p w14:paraId="5007825C" w14:textId="6D8D7961" w:rsidR="00F902DD" w:rsidRPr="00EA2804" w:rsidRDefault="00FC1C73" w:rsidP="00EA2804">
      <w:pPr>
        <w:spacing w:after="0" w:line="240" w:lineRule="auto"/>
        <w:ind w:firstLine="709"/>
        <w:jc w:val="both"/>
        <w:rPr>
          <w:rFonts w:ascii="Times New Roman" w:hAnsi="Times New Roman" w:cs="Times New Roman"/>
          <w:color w:val="000000"/>
          <w:sz w:val="28"/>
          <w:szCs w:val="28"/>
          <w:lang w:val="en-US"/>
        </w:rPr>
      </w:pPr>
      <w:r w:rsidRPr="00EA2804">
        <w:rPr>
          <w:rFonts w:ascii="Times New Roman" w:hAnsi="Times New Roman" w:cs="Times New Roman"/>
          <w:color w:val="000000"/>
          <w:sz w:val="28"/>
          <w:szCs w:val="28"/>
          <w:lang w:val="en-US"/>
        </w:rPr>
        <w:t>Int x = 666;</w:t>
      </w:r>
    </w:p>
    <w:p w14:paraId="3E3FB614" w14:textId="0AC639B7" w:rsidR="00B41E8D" w:rsidRPr="006D0695"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6D0695">
        <w:rPr>
          <w:rFonts w:ascii="Times New Roman" w:hAnsi="Times New Roman" w:cs="Times New Roman"/>
          <w:color w:val="000000"/>
          <w:sz w:val="28"/>
          <w:szCs w:val="28"/>
          <w:highlight w:val="lightGray"/>
        </w:rPr>
        <w:t>Опишите синтаксис класса. Объясните для чего используется оператор расширения области видимости “::”. Приведите пример объявления класса.</w:t>
      </w:r>
    </w:p>
    <w:p w14:paraId="2C5FC901" w14:textId="77777777" w:rsidR="00354234" w:rsidRDefault="00354234" w:rsidP="00EA2804">
      <w:pPr>
        <w:spacing w:after="0" w:line="240" w:lineRule="auto"/>
        <w:ind w:firstLine="709"/>
        <w:jc w:val="both"/>
        <w:rPr>
          <w:rFonts w:ascii="Times New Roman" w:hAnsi="Times New Roman" w:cs="Times New Roman"/>
          <w:sz w:val="28"/>
          <w:szCs w:val="28"/>
        </w:rPr>
      </w:pPr>
      <w:r w:rsidRPr="00354234">
        <w:rPr>
          <w:rFonts w:ascii="Times New Roman" w:hAnsi="Times New Roman" w:cs="Times New Roman"/>
          <w:sz w:val="28"/>
          <w:szCs w:val="28"/>
        </w:rPr>
        <w:t>Данные класса называются полями (по аналогии с полями структуры), а функции класса — методами. Поля и методы называются элементами класса (членами класса). Создание (объявление) класса напоминает объявление структуры:</w:t>
      </w:r>
    </w:p>
    <w:p w14:paraId="0E6CC619" w14:textId="400B8CF0" w:rsidR="00354234" w:rsidRDefault="00354234" w:rsidP="00EA2804">
      <w:pPr>
        <w:spacing w:after="0" w:line="240" w:lineRule="auto"/>
        <w:ind w:firstLine="709"/>
        <w:jc w:val="both"/>
        <w:rPr>
          <w:rFonts w:ascii="Times New Roman" w:hAnsi="Times New Roman" w:cs="Times New Roman"/>
          <w:sz w:val="28"/>
          <w:szCs w:val="28"/>
        </w:rPr>
      </w:pPr>
      <w:r>
        <w:rPr>
          <w:noProof/>
        </w:rPr>
        <w:drawing>
          <wp:inline distT="0" distB="0" distL="0" distR="0" wp14:anchorId="162AB8F1" wp14:editId="49B4E4F5">
            <wp:extent cx="5241245" cy="131717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0943" t="38117" r="14053" b="46244"/>
                    <a:stretch/>
                  </pic:blipFill>
                  <pic:spPr bwMode="auto">
                    <a:xfrm>
                      <a:off x="0" y="0"/>
                      <a:ext cx="5273361" cy="1325243"/>
                    </a:xfrm>
                    <a:prstGeom prst="rect">
                      <a:avLst/>
                    </a:prstGeom>
                    <a:ln>
                      <a:noFill/>
                    </a:ln>
                    <a:extLst>
                      <a:ext uri="{53640926-AAD7-44D8-BBD7-CCE9431645EC}">
                        <a14:shadowObscured xmlns:a14="http://schemas.microsoft.com/office/drawing/2010/main"/>
                      </a:ext>
                    </a:extLst>
                  </pic:spPr>
                </pic:pic>
              </a:graphicData>
            </a:graphic>
          </wp:inline>
        </w:drawing>
      </w:r>
    </w:p>
    <w:p w14:paraId="70DE18B2" w14:textId="3BC06093" w:rsidR="006D0695" w:rsidRDefault="00354234" w:rsidP="00EA2804">
      <w:pPr>
        <w:spacing w:after="0" w:line="240" w:lineRule="auto"/>
        <w:ind w:firstLine="709"/>
        <w:jc w:val="both"/>
        <w:rPr>
          <w:rFonts w:ascii="Times New Roman" w:hAnsi="Times New Roman" w:cs="Times New Roman"/>
          <w:sz w:val="28"/>
          <w:szCs w:val="28"/>
        </w:rPr>
      </w:pPr>
      <w:r w:rsidRPr="00354234">
        <w:rPr>
          <w:rFonts w:ascii="Times New Roman" w:hAnsi="Times New Roman" w:cs="Times New Roman"/>
          <w:sz w:val="28"/>
          <w:szCs w:val="28"/>
        </w:rPr>
        <w:t>Спецификаторы доступа private (частный, закрытый), рubliс (общедоступный, открытый), protected (открытый для классов-наследников, и закрытый для всех других внешних объектов) управляют видимостью элементов класса</w:t>
      </w:r>
    </w:p>
    <w:p w14:paraId="5E45AB83" w14:textId="0B185614" w:rsidR="00354234" w:rsidRDefault="00354234" w:rsidP="00EA2804">
      <w:pPr>
        <w:spacing w:after="0" w:line="240" w:lineRule="auto"/>
        <w:ind w:firstLine="709"/>
        <w:jc w:val="both"/>
        <w:rPr>
          <w:rFonts w:ascii="Times New Roman" w:hAnsi="Times New Roman" w:cs="Times New Roman"/>
          <w:sz w:val="28"/>
          <w:szCs w:val="28"/>
        </w:rPr>
      </w:pPr>
      <w:r w:rsidRPr="00354234">
        <w:rPr>
          <w:rFonts w:ascii="Times New Roman" w:hAnsi="Times New Roman" w:cs="Times New Roman"/>
          <w:sz w:val="28"/>
          <w:szCs w:val="28"/>
        </w:rPr>
        <w:t xml:space="preserve">Каждый класс может состоять из членов. Члены класса, это: 1) поле – переменная, массив, структура для хранения данных определенного типа: int number; double weight; 2) свойство – метод, предназначенный для обеспечения доступа к полю класса (то есть через свойство можно получить значение конкретного поля (get) и/или присвоить конкретному полю значение (set). Получить значение конкретного поля можно почти всегда, но если поле константное или его значение вычисляется, зависит от других значений и условий, то присвоить ему значение будет нельзя (то есть свойство set в таком случае создавать программисту нельзя). Не надо создавать свойства для присвоения значений полям, которые получают конкретные смысловые значения, а не любые (в классе Калькулятор поле Результат нет смысла делать со свойством, устанавливающим ему значение, поскольку лучше, чтобы значение поля Результат устанавливал метод, вычисляющий результат из двух чисел (см. ниже)). 3) конструктор – особый метод, который создает экземпляры своего одноименного класса (объекты своего класса, переменные </w:t>
      </w:r>
      <w:r w:rsidRPr="00354234">
        <w:rPr>
          <w:rFonts w:ascii="Times New Roman" w:hAnsi="Times New Roman" w:cs="Times New Roman"/>
          <w:sz w:val="28"/>
          <w:szCs w:val="28"/>
        </w:rPr>
        <w:lastRenderedPageBreak/>
        <w:t>типа своего класса). Класс – это общая конструкция, схема, идея, общий шаблон, «матрица» некого явления, процесса или предмета (машина, компьютер, человек). Мы описываем класс подобно структуре struct, а после можем создавать объекты данного класса (например, конкретная машина Honda Accord III 1989 года выпуска в кузове седан с двигателем В20А I4 весом 1255 кг и регистрационным номером BY6426IP-1, принадлежащая водителю Ильину И.К. – то есть конкретный автомобиль, реально существовавший, существующий сейчас или могущий быть созданным (обнаруженным) в будущем; объект обычно можно потрогать руками, а сам класс как таковой – нет). Конструктор класса Машина создает этот объект – конкретный автомобиль Honda Accord III, экземпляр класса Машина. Конструктор пишется программистом. Конструктор имеет имя, всегда совпадающее с именем его класса. Конструктор – это метод, поэтому пишется со скобками(), может принимать ни одного или несколько входных параметров и никогда ничего не возвращает (не имеет return'a). Конструктором можно создавать переменные типа своего класса (объекты), а также указатели и ссылки типа своего класса. Переменные типа некого одного класса можно объединять в массивы. То есть класс – это пользовательский (программистский) тип данных, которым можно пользоваться как базовым типом данных, но создаваемая переменная будет иметь свою внутреннюю структуру из своих полей и у нее можно вызвать ее личные методы. 4) метод – член класса, представляющий собой функцию, которая находится в данном классе (принадлежит ему и его объектам, может быть вызвана только у экземпляров данного класса). Метод, подобно функции, может принимать ни одного или несколько входных параметров и одно значение возвращать return'ом или ни одного (void). Метод видит содержимое поля своего экземпляра класса (даже закрытые от других экземпляров классов – private, поскольку метод сам находится в этом же (своем) экземпляре класса) и может изменять значения неконстантных полей своего класса. Методы обычно оформляются как внешние: в классе описывается прототип метода, а за классом с указанием пространства имен данного класса (ИмяКласса:: ) дается полное определение метода (тело метода). 5) деструктор – особый метод класса, который уничтожает объекты своего класса, когда они уже, по мнению программиста, не нужны. Деструктор очищает память от неиспользуемых объектов своего класса, аналогично коду delete. Если вызов конструктора «рождает» объект класса, то вызов для него деструктора – уничтожает этот объект, то есть означает смерть этого объект</w:t>
      </w:r>
      <w:r>
        <w:rPr>
          <w:rFonts w:ascii="Times New Roman" w:hAnsi="Times New Roman" w:cs="Times New Roman"/>
          <w:sz w:val="28"/>
          <w:szCs w:val="28"/>
        </w:rPr>
        <w:t>а.</w:t>
      </w:r>
    </w:p>
    <w:p w14:paraId="7EEBE155" w14:textId="3FAB0100" w:rsidR="006D0695" w:rsidRDefault="006D0695" w:rsidP="00EA2804">
      <w:pPr>
        <w:spacing w:after="0" w:line="240" w:lineRule="auto"/>
        <w:ind w:firstLine="709"/>
        <w:jc w:val="both"/>
        <w:rPr>
          <w:noProof/>
        </w:rPr>
      </w:pPr>
      <w:r w:rsidRPr="006D0695">
        <w:rPr>
          <w:rFonts w:ascii="Times New Roman" w:hAnsi="Times New Roman" w:cs="Times New Roman"/>
          <w:b/>
          <w:bCs/>
          <w:sz w:val="28"/>
          <w:szCs w:val="28"/>
        </w:rPr>
        <w:t>Оператор расширения области видимости::</w:t>
      </w:r>
      <w:r w:rsidRPr="006D0695">
        <w:rPr>
          <w:rFonts w:ascii="Times New Roman" w:hAnsi="Times New Roman" w:cs="Times New Roman"/>
          <w:sz w:val="28"/>
          <w:szCs w:val="28"/>
        </w:rPr>
        <w:t> задаёт </w:t>
      </w:r>
      <w:r w:rsidRPr="006D0695">
        <w:rPr>
          <w:rFonts w:ascii="Times New Roman" w:hAnsi="Times New Roman" w:cs="Times New Roman"/>
          <w:b/>
          <w:bCs/>
          <w:sz w:val="28"/>
          <w:szCs w:val="28"/>
        </w:rPr>
        <w:t>область видимости</w:t>
      </w:r>
      <w:r w:rsidRPr="006D0695">
        <w:rPr>
          <w:rFonts w:ascii="Times New Roman" w:hAnsi="Times New Roman" w:cs="Times New Roman"/>
          <w:sz w:val="28"/>
          <w:szCs w:val="28"/>
        </w:rPr>
        <w:t>, которой принадлежит некоторый член. Этот </w:t>
      </w:r>
      <w:r w:rsidRPr="006D0695">
        <w:rPr>
          <w:rFonts w:ascii="Times New Roman" w:hAnsi="Times New Roman" w:cs="Times New Roman"/>
          <w:b/>
          <w:bCs/>
          <w:sz w:val="28"/>
          <w:szCs w:val="28"/>
        </w:rPr>
        <w:t>оператор</w:t>
      </w:r>
      <w:r w:rsidRPr="006D0695">
        <w:rPr>
          <w:rFonts w:ascii="Times New Roman" w:hAnsi="Times New Roman" w:cs="Times New Roman"/>
          <w:sz w:val="28"/>
          <w:szCs w:val="28"/>
        </w:rPr>
        <w:t> имеет следующую форму записи. Здесь элемент имя задаёт имя класса или пространства имён, в котором содержится член, заданный элементом имя_члена.</w:t>
      </w:r>
      <w:r w:rsidRPr="006D0695">
        <w:rPr>
          <w:noProof/>
        </w:rPr>
        <w:t xml:space="preserve"> </w:t>
      </w:r>
    </w:p>
    <w:p w14:paraId="279F78A5" w14:textId="1E1AA2FF" w:rsidR="006D0695" w:rsidRDefault="006D0695" w:rsidP="00EA2804">
      <w:pPr>
        <w:spacing w:after="0" w:line="240" w:lineRule="auto"/>
        <w:ind w:firstLine="709"/>
        <w:jc w:val="both"/>
        <w:rPr>
          <w:noProof/>
        </w:rPr>
      </w:pPr>
      <w:r>
        <w:rPr>
          <w:noProof/>
        </w:rPr>
        <w:drawing>
          <wp:inline distT="0" distB="0" distL="0" distR="0" wp14:anchorId="4CF4780C" wp14:editId="0827E740">
            <wp:extent cx="4298676" cy="576943"/>
            <wp:effectExtent l="0" t="0" r="698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62" t="39287" r="91753" b="58880"/>
                    <a:stretch/>
                  </pic:blipFill>
                  <pic:spPr bwMode="auto">
                    <a:xfrm>
                      <a:off x="0" y="0"/>
                      <a:ext cx="4353941" cy="584360"/>
                    </a:xfrm>
                    <a:prstGeom prst="rect">
                      <a:avLst/>
                    </a:prstGeom>
                    <a:ln>
                      <a:noFill/>
                    </a:ln>
                    <a:extLst>
                      <a:ext uri="{53640926-AAD7-44D8-BBD7-CCE9431645EC}">
                        <a14:shadowObscured xmlns:a14="http://schemas.microsoft.com/office/drawing/2010/main"/>
                      </a:ext>
                    </a:extLst>
                  </pic:spPr>
                </pic:pic>
              </a:graphicData>
            </a:graphic>
          </wp:inline>
        </w:drawing>
      </w:r>
    </w:p>
    <w:p w14:paraId="320A99DB" w14:textId="77777777" w:rsidR="006D0695" w:rsidRPr="006D0695" w:rsidRDefault="006D0695" w:rsidP="00EA2804">
      <w:pPr>
        <w:spacing w:after="0" w:line="240" w:lineRule="auto"/>
        <w:ind w:firstLine="709"/>
        <w:jc w:val="both"/>
        <w:rPr>
          <w:rFonts w:ascii="Times New Roman" w:hAnsi="Times New Roman" w:cs="Times New Roman"/>
          <w:sz w:val="28"/>
          <w:szCs w:val="28"/>
        </w:rPr>
      </w:pPr>
    </w:p>
    <w:p w14:paraId="2D38EE7D" w14:textId="18E5ED51" w:rsidR="00B41E8D" w:rsidRPr="0035423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354234">
        <w:rPr>
          <w:rFonts w:ascii="Times New Roman" w:hAnsi="Times New Roman" w:cs="Times New Roman"/>
          <w:color w:val="000000"/>
          <w:sz w:val="28"/>
          <w:szCs w:val="28"/>
          <w:highlight w:val="lightGray"/>
        </w:rPr>
        <w:t>Дайте определение понятию «бинарное дерево», приведите пример структуры бинарного дерева. Приведите пример объявления бинарного дерева.</w:t>
      </w:r>
    </w:p>
    <w:p w14:paraId="4D2331E9" w14:textId="21E22E19" w:rsidR="00F902DD" w:rsidRPr="00EA2804" w:rsidRDefault="00F902DD" w:rsidP="00EA2804">
      <w:pPr>
        <w:ind w:firstLine="709"/>
        <w:jc w:val="both"/>
        <w:rPr>
          <w:rFonts w:ascii="Times New Roman" w:eastAsia="Times New Roman" w:hAnsi="Times New Roman" w:cs="Times New Roman"/>
          <w:sz w:val="28"/>
          <w:szCs w:val="28"/>
        </w:rPr>
      </w:pPr>
      <w:r w:rsidRPr="00EA2804">
        <w:rPr>
          <w:rFonts w:ascii="Times New Roman" w:eastAsia="Times New Roman" w:hAnsi="Times New Roman" w:cs="Times New Roman"/>
          <w:i/>
          <w:sz w:val="28"/>
          <w:szCs w:val="28"/>
        </w:rPr>
        <w:t>Бинарное дерево</w:t>
      </w:r>
      <w:r w:rsidRPr="00EA2804">
        <w:rPr>
          <w:rFonts w:ascii="Times New Roman" w:eastAsia="Times New Roman" w:hAnsi="Times New Roman" w:cs="Times New Roman"/>
          <w:sz w:val="28"/>
          <w:szCs w:val="28"/>
        </w:rPr>
        <w:t xml:space="preserve"> – это конечное множество элементов, которое либо пусто, либо содержит элемент (</w:t>
      </w:r>
      <w:r w:rsidRPr="00EA2804">
        <w:rPr>
          <w:rFonts w:ascii="Times New Roman" w:eastAsia="Times New Roman" w:hAnsi="Times New Roman" w:cs="Times New Roman"/>
          <w:i/>
          <w:sz w:val="28"/>
          <w:szCs w:val="28"/>
        </w:rPr>
        <w:t>корень</w:t>
      </w:r>
      <w:r w:rsidRPr="00EA2804">
        <w:rPr>
          <w:rFonts w:ascii="Times New Roman" w:eastAsia="Times New Roman" w:hAnsi="Times New Roman" w:cs="Times New Roman"/>
          <w:sz w:val="28"/>
          <w:szCs w:val="28"/>
        </w:rPr>
        <w:t xml:space="preserve">), связанный с двумя различными бинарными деревьями, называемыми </w:t>
      </w:r>
      <w:r w:rsidRPr="00EA2804">
        <w:rPr>
          <w:rFonts w:ascii="Times New Roman" w:eastAsia="Times New Roman" w:hAnsi="Times New Roman" w:cs="Times New Roman"/>
          <w:i/>
          <w:sz w:val="28"/>
          <w:szCs w:val="28"/>
        </w:rPr>
        <w:t>левым и правым поддеревьями</w:t>
      </w:r>
      <w:r w:rsidRPr="00EA2804">
        <w:rPr>
          <w:rFonts w:ascii="Times New Roman" w:eastAsia="Times New Roman" w:hAnsi="Times New Roman" w:cs="Times New Roman"/>
          <w:sz w:val="28"/>
          <w:szCs w:val="28"/>
        </w:rPr>
        <w:t xml:space="preserve">. Каждый элемент бинарного дерева называется </w:t>
      </w:r>
      <w:r w:rsidRPr="00EA2804">
        <w:rPr>
          <w:rFonts w:ascii="Times New Roman" w:eastAsia="Times New Roman" w:hAnsi="Times New Roman" w:cs="Times New Roman"/>
          <w:i/>
          <w:sz w:val="28"/>
          <w:szCs w:val="28"/>
        </w:rPr>
        <w:t>узлом</w:t>
      </w:r>
      <w:r w:rsidRPr="00EA2804">
        <w:rPr>
          <w:rFonts w:ascii="Times New Roman" w:eastAsia="Times New Roman" w:hAnsi="Times New Roman" w:cs="Times New Roman"/>
          <w:sz w:val="28"/>
          <w:szCs w:val="28"/>
        </w:rPr>
        <w:t xml:space="preserve">. Связи между узлами дерева называются его </w:t>
      </w:r>
      <w:r w:rsidRPr="00EA2804">
        <w:rPr>
          <w:rFonts w:ascii="Times New Roman" w:eastAsia="Times New Roman" w:hAnsi="Times New Roman" w:cs="Times New Roman"/>
          <w:i/>
          <w:sz w:val="28"/>
          <w:szCs w:val="28"/>
        </w:rPr>
        <w:t>ветвями</w:t>
      </w:r>
      <w:r w:rsidRPr="00EA2804">
        <w:rPr>
          <w:rFonts w:ascii="Times New Roman" w:eastAsia="Times New Roman" w:hAnsi="Times New Roman" w:cs="Times New Roman"/>
          <w:sz w:val="28"/>
          <w:szCs w:val="28"/>
        </w:rPr>
        <w:t>.</w:t>
      </w:r>
    </w:p>
    <w:p w14:paraId="4A711DAA" w14:textId="77777777" w:rsidR="00F902DD" w:rsidRPr="00EA2804" w:rsidRDefault="00F902DD" w:rsidP="00EA2804">
      <w:pPr>
        <w:autoSpaceDE w:val="0"/>
        <w:autoSpaceDN w:val="0"/>
        <w:adjustRightInd w:val="0"/>
        <w:spacing w:after="0"/>
        <w:ind w:firstLine="709"/>
        <w:rPr>
          <w:rFonts w:ascii="Times New Roman" w:eastAsiaTheme="minorHAnsi" w:hAnsi="Times New Roman" w:cs="Times New Roman"/>
          <w:i/>
          <w:sz w:val="28"/>
          <w:szCs w:val="28"/>
          <w:lang w:eastAsia="en-US"/>
        </w:rPr>
      </w:pPr>
      <w:r w:rsidRPr="00EA2804">
        <w:rPr>
          <w:rFonts w:ascii="Times New Roman" w:eastAsiaTheme="minorHAnsi" w:hAnsi="Times New Roman" w:cs="Times New Roman"/>
          <w:i/>
          <w:sz w:val="28"/>
          <w:szCs w:val="28"/>
          <w:lang w:eastAsia="en-US"/>
        </w:rPr>
        <w:t>struct BinareTree   // структура узла бинарного дерева</w:t>
      </w:r>
    </w:p>
    <w:p w14:paraId="708BD1CE" w14:textId="77777777" w:rsidR="00F902DD" w:rsidRPr="00EA2804" w:rsidRDefault="00F902DD" w:rsidP="00EA2804">
      <w:pPr>
        <w:autoSpaceDE w:val="0"/>
        <w:autoSpaceDN w:val="0"/>
        <w:adjustRightInd w:val="0"/>
        <w:spacing w:after="0"/>
        <w:ind w:firstLine="709"/>
        <w:rPr>
          <w:rFonts w:ascii="Times New Roman" w:eastAsiaTheme="minorHAnsi" w:hAnsi="Times New Roman" w:cs="Times New Roman"/>
          <w:i/>
          <w:sz w:val="28"/>
          <w:szCs w:val="28"/>
          <w:lang w:eastAsia="en-US"/>
        </w:rPr>
      </w:pPr>
      <w:r w:rsidRPr="00EA2804">
        <w:rPr>
          <w:rFonts w:ascii="Times New Roman" w:eastAsiaTheme="minorHAnsi" w:hAnsi="Times New Roman" w:cs="Times New Roman"/>
          <w:i/>
          <w:sz w:val="28"/>
          <w:szCs w:val="28"/>
          <w:lang w:eastAsia="en-US"/>
        </w:rPr>
        <w:t>{</w:t>
      </w:r>
    </w:p>
    <w:p w14:paraId="3EFCBDE1" w14:textId="77777777" w:rsidR="00F902DD" w:rsidRPr="00EA2804" w:rsidRDefault="00F902DD" w:rsidP="00EA2804">
      <w:pPr>
        <w:autoSpaceDE w:val="0"/>
        <w:autoSpaceDN w:val="0"/>
        <w:adjustRightInd w:val="0"/>
        <w:spacing w:after="0"/>
        <w:ind w:firstLine="709"/>
        <w:rPr>
          <w:rFonts w:ascii="Times New Roman" w:eastAsiaTheme="minorHAnsi" w:hAnsi="Times New Roman" w:cs="Times New Roman"/>
          <w:i/>
          <w:sz w:val="28"/>
          <w:szCs w:val="28"/>
          <w:lang w:eastAsia="en-US"/>
        </w:rPr>
      </w:pPr>
      <w:r w:rsidRPr="00EA2804">
        <w:rPr>
          <w:rFonts w:ascii="Times New Roman" w:eastAsiaTheme="minorHAnsi" w:hAnsi="Times New Roman" w:cs="Times New Roman"/>
          <w:i/>
          <w:sz w:val="28"/>
          <w:szCs w:val="28"/>
          <w:lang w:eastAsia="en-US"/>
        </w:rPr>
        <w:t xml:space="preserve">    DataField data_field;                //поле для данных (информационной части)</w:t>
      </w:r>
    </w:p>
    <w:p w14:paraId="010D25E7" w14:textId="77777777" w:rsidR="00F902DD" w:rsidRPr="00EA2804" w:rsidRDefault="00F902DD" w:rsidP="00EA2804">
      <w:pPr>
        <w:autoSpaceDE w:val="0"/>
        <w:autoSpaceDN w:val="0"/>
        <w:adjustRightInd w:val="0"/>
        <w:spacing w:after="0"/>
        <w:ind w:firstLine="709"/>
        <w:rPr>
          <w:rFonts w:ascii="Times New Roman" w:eastAsiaTheme="minorHAnsi" w:hAnsi="Times New Roman" w:cs="Times New Roman"/>
          <w:i/>
          <w:sz w:val="28"/>
          <w:szCs w:val="28"/>
          <w:lang w:eastAsia="en-US"/>
        </w:rPr>
      </w:pPr>
      <w:r w:rsidRPr="00EA2804">
        <w:rPr>
          <w:rFonts w:ascii="Times New Roman" w:eastAsiaTheme="minorHAnsi" w:hAnsi="Times New Roman" w:cs="Times New Roman"/>
          <w:i/>
          <w:sz w:val="28"/>
          <w:szCs w:val="28"/>
          <w:lang w:eastAsia="en-US"/>
        </w:rPr>
        <w:t xml:space="preserve">    BinareTree* left = nullptr;       // левый потомок</w:t>
      </w:r>
    </w:p>
    <w:p w14:paraId="7073B521" w14:textId="77777777" w:rsidR="00F902DD" w:rsidRPr="00EA2804" w:rsidRDefault="00F902DD" w:rsidP="00EA2804">
      <w:pPr>
        <w:autoSpaceDE w:val="0"/>
        <w:autoSpaceDN w:val="0"/>
        <w:adjustRightInd w:val="0"/>
        <w:spacing w:after="0"/>
        <w:ind w:firstLine="709"/>
        <w:rPr>
          <w:rFonts w:ascii="Times New Roman" w:eastAsiaTheme="minorHAnsi" w:hAnsi="Times New Roman" w:cs="Times New Roman"/>
          <w:i/>
          <w:sz w:val="28"/>
          <w:szCs w:val="28"/>
          <w:lang w:eastAsia="en-US"/>
        </w:rPr>
      </w:pPr>
      <w:r w:rsidRPr="00EA2804">
        <w:rPr>
          <w:rFonts w:ascii="Times New Roman" w:eastAsiaTheme="minorHAnsi" w:hAnsi="Times New Roman" w:cs="Times New Roman"/>
          <w:i/>
          <w:sz w:val="28"/>
          <w:szCs w:val="28"/>
          <w:lang w:eastAsia="en-US"/>
        </w:rPr>
        <w:t xml:space="preserve">    </w:t>
      </w:r>
      <w:r w:rsidRPr="00EA2804">
        <w:rPr>
          <w:rFonts w:ascii="Times New Roman" w:eastAsiaTheme="minorHAnsi" w:hAnsi="Times New Roman" w:cs="Times New Roman"/>
          <w:i/>
          <w:sz w:val="28"/>
          <w:szCs w:val="28"/>
          <w:lang w:val="en-US" w:eastAsia="en-US"/>
        </w:rPr>
        <w:t>BinareTree</w:t>
      </w:r>
      <w:r w:rsidRPr="00EA2804">
        <w:rPr>
          <w:rFonts w:ascii="Times New Roman" w:eastAsiaTheme="minorHAnsi" w:hAnsi="Times New Roman" w:cs="Times New Roman"/>
          <w:i/>
          <w:sz w:val="28"/>
          <w:szCs w:val="28"/>
          <w:lang w:eastAsia="en-US"/>
        </w:rPr>
        <w:t xml:space="preserve">* </w:t>
      </w:r>
      <w:r w:rsidRPr="00EA2804">
        <w:rPr>
          <w:rFonts w:ascii="Times New Roman" w:eastAsiaTheme="minorHAnsi" w:hAnsi="Times New Roman" w:cs="Times New Roman"/>
          <w:i/>
          <w:sz w:val="28"/>
          <w:szCs w:val="28"/>
          <w:lang w:val="en-US" w:eastAsia="en-US"/>
        </w:rPr>
        <w:t>right</w:t>
      </w:r>
      <w:r w:rsidRPr="00EA2804">
        <w:rPr>
          <w:rFonts w:ascii="Times New Roman" w:eastAsiaTheme="minorHAnsi" w:hAnsi="Times New Roman" w:cs="Times New Roman"/>
          <w:i/>
          <w:sz w:val="28"/>
          <w:szCs w:val="28"/>
          <w:lang w:eastAsia="en-US"/>
        </w:rPr>
        <w:t xml:space="preserve"> = </w:t>
      </w:r>
      <w:r w:rsidRPr="00EA2804">
        <w:rPr>
          <w:rFonts w:ascii="Times New Roman" w:eastAsiaTheme="minorHAnsi" w:hAnsi="Times New Roman" w:cs="Times New Roman"/>
          <w:i/>
          <w:sz w:val="28"/>
          <w:szCs w:val="28"/>
          <w:lang w:val="en-US" w:eastAsia="en-US"/>
        </w:rPr>
        <w:t>nullptr</w:t>
      </w:r>
      <w:r w:rsidRPr="00EA2804">
        <w:rPr>
          <w:rFonts w:ascii="Times New Roman" w:eastAsiaTheme="minorHAnsi" w:hAnsi="Times New Roman" w:cs="Times New Roman"/>
          <w:i/>
          <w:sz w:val="28"/>
          <w:szCs w:val="28"/>
          <w:lang w:eastAsia="en-US"/>
        </w:rPr>
        <w:t>;    // правый потомок</w:t>
      </w:r>
    </w:p>
    <w:p w14:paraId="21F8A542" w14:textId="77777777" w:rsidR="00F902DD" w:rsidRPr="00EA2804" w:rsidRDefault="00F902DD" w:rsidP="00EA2804">
      <w:pPr>
        <w:spacing w:after="0"/>
        <w:ind w:firstLine="709"/>
        <w:rPr>
          <w:rFonts w:ascii="Times New Roman" w:hAnsi="Times New Roman" w:cs="Times New Roman"/>
          <w:i/>
          <w:sz w:val="28"/>
          <w:szCs w:val="28"/>
          <w:lang w:val="en-US"/>
        </w:rPr>
      </w:pPr>
      <w:r w:rsidRPr="00EA2804">
        <w:rPr>
          <w:rFonts w:ascii="Times New Roman" w:eastAsiaTheme="minorHAnsi" w:hAnsi="Times New Roman" w:cs="Times New Roman"/>
          <w:i/>
          <w:sz w:val="28"/>
          <w:szCs w:val="28"/>
          <w:lang w:val="en-US" w:eastAsia="en-US"/>
        </w:rPr>
        <w:t>};</w:t>
      </w:r>
    </w:p>
    <w:p w14:paraId="7D0F2E53" w14:textId="33B39B60" w:rsidR="00F902DD" w:rsidRPr="00EA2804" w:rsidRDefault="00F902DD" w:rsidP="00EA2804">
      <w:pPr>
        <w:ind w:firstLine="709"/>
        <w:jc w:val="both"/>
        <w:rPr>
          <w:rFonts w:ascii="Times New Roman" w:eastAsia="Times New Roman" w:hAnsi="Times New Roman" w:cs="Times New Roman"/>
          <w:sz w:val="28"/>
          <w:szCs w:val="28"/>
        </w:rPr>
      </w:pPr>
      <w:r w:rsidRPr="00EA2804">
        <w:rPr>
          <w:rFonts w:ascii="Times New Roman" w:eastAsia="Times New Roman" w:hAnsi="Times New Roman" w:cs="Times New Roman"/>
          <w:noProof/>
          <w:sz w:val="28"/>
          <w:szCs w:val="28"/>
        </w:rPr>
        <w:drawing>
          <wp:inline distT="0" distB="0" distL="0" distR="0" wp14:anchorId="0C5C759D" wp14:editId="5218C34D">
            <wp:extent cx="5649113" cy="3181794"/>
            <wp:effectExtent l="0" t="0" r="889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49113" cy="3181794"/>
                    </a:xfrm>
                    <a:prstGeom prst="rect">
                      <a:avLst/>
                    </a:prstGeom>
                  </pic:spPr>
                </pic:pic>
              </a:graphicData>
            </a:graphic>
          </wp:inline>
        </w:drawing>
      </w:r>
    </w:p>
    <w:p w14:paraId="3EB5C339" w14:textId="77777777" w:rsidR="00F902DD" w:rsidRPr="00EA2804" w:rsidRDefault="00F902DD" w:rsidP="00EA2804">
      <w:pPr>
        <w:spacing w:after="0" w:line="240" w:lineRule="auto"/>
        <w:ind w:firstLine="709"/>
        <w:jc w:val="both"/>
        <w:rPr>
          <w:rFonts w:ascii="Times New Roman" w:hAnsi="Times New Roman" w:cs="Times New Roman"/>
          <w:color w:val="000000"/>
          <w:sz w:val="28"/>
          <w:szCs w:val="28"/>
        </w:rPr>
      </w:pPr>
    </w:p>
    <w:p w14:paraId="7C220759" w14:textId="55CBB663" w:rsidR="00B41E8D" w:rsidRPr="00354234"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354234">
        <w:rPr>
          <w:rFonts w:ascii="Times New Roman" w:hAnsi="Times New Roman" w:cs="Times New Roman"/>
          <w:sz w:val="28"/>
          <w:szCs w:val="28"/>
          <w:highlight w:val="lightGray"/>
        </w:rPr>
        <w:t>Перечислите логические операции, составьте таблицу истинности.</w:t>
      </w:r>
    </w:p>
    <w:p w14:paraId="0AFB48B1" w14:textId="18620001" w:rsidR="0062503D" w:rsidRPr="00EA2804" w:rsidRDefault="0062503D" w:rsidP="00EA2804">
      <w:pPr>
        <w:spacing w:after="0" w:line="240" w:lineRule="auto"/>
        <w:ind w:firstLine="709"/>
        <w:jc w:val="both"/>
        <w:rPr>
          <w:rFonts w:ascii="Times New Roman" w:hAnsi="Times New Roman" w:cs="Times New Roman"/>
          <w:sz w:val="28"/>
          <w:szCs w:val="28"/>
        </w:rPr>
      </w:pPr>
      <w:r w:rsidRPr="00354234">
        <w:rPr>
          <w:rFonts w:ascii="Times New Roman" w:hAnsi="Times New Roman" w:cs="Times New Roman"/>
          <w:sz w:val="28"/>
          <w:szCs w:val="28"/>
          <w:highlight w:val="lightGray"/>
        </w:rPr>
        <w:t>Существуют несколько типо</w:t>
      </w:r>
      <w:r w:rsidR="00640B8D" w:rsidRPr="00354234">
        <w:rPr>
          <w:rFonts w:ascii="Times New Roman" w:hAnsi="Times New Roman" w:cs="Times New Roman"/>
          <w:sz w:val="28"/>
          <w:szCs w:val="28"/>
          <w:highlight w:val="lightGray"/>
        </w:rPr>
        <w:t>в</w:t>
      </w:r>
      <w:r w:rsidRPr="00354234">
        <w:rPr>
          <w:rFonts w:ascii="Times New Roman" w:hAnsi="Times New Roman" w:cs="Times New Roman"/>
          <w:sz w:val="28"/>
          <w:szCs w:val="28"/>
          <w:highlight w:val="lightGray"/>
        </w:rPr>
        <w:t xml:space="preserve"> логических операций</w:t>
      </w:r>
    </w:p>
    <w:p w14:paraId="2D7FE830" w14:textId="77777777" w:rsidR="0062503D" w:rsidRPr="00EA2804" w:rsidRDefault="00000506"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&amp;</w:t>
      </w:r>
      <w:r w:rsidR="0062503D" w:rsidRPr="00EA2804">
        <w:rPr>
          <w:rFonts w:ascii="Times New Roman" w:hAnsi="Times New Roman" w:cs="Times New Roman"/>
          <w:sz w:val="28"/>
          <w:szCs w:val="28"/>
        </w:rPr>
        <w:t xml:space="preserve"> и</w:t>
      </w:r>
    </w:p>
    <w:p w14:paraId="3CC8E8D3" w14:textId="269B43AC" w:rsidR="0062503D" w:rsidRPr="00EA2804" w:rsidRDefault="0062503D"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lang w:val="en-US"/>
        </w:rPr>
        <w:t>|</w:t>
      </w:r>
      <w:r w:rsidRPr="00EA2804">
        <w:rPr>
          <w:rFonts w:ascii="Times New Roman" w:hAnsi="Times New Roman" w:cs="Times New Roman"/>
          <w:sz w:val="28"/>
          <w:szCs w:val="28"/>
        </w:rPr>
        <w:t xml:space="preserve"> или</w:t>
      </w:r>
    </w:p>
    <w:p w14:paraId="39B3633C" w14:textId="77777777" w:rsidR="0062503D" w:rsidRPr="00EA2804" w:rsidRDefault="00000506"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lang w:val="en-US"/>
        </w:rPr>
        <w:t>^</w:t>
      </w:r>
      <w:r w:rsidR="0062503D" w:rsidRPr="00EA2804">
        <w:rPr>
          <w:rFonts w:ascii="Times New Roman" w:hAnsi="Times New Roman" w:cs="Times New Roman"/>
          <w:sz w:val="28"/>
          <w:szCs w:val="28"/>
        </w:rPr>
        <w:t xml:space="preserve"> исключающее или </w:t>
      </w:r>
    </w:p>
    <w:p w14:paraId="0320E689" w14:textId="1E523EA2" w:rsidR="00000506" w:rsidRDefault="00000506" w:rsidP="00EA2804">
      <w:pPr>
        <w:spacing w:after="0" w:line="240" w:lineRule="auto"/>
        <w:ind w:firstLine="709"/>
        <w:jc w:val="both"/>
        <w:rPr>
          <w:rFonts w:ascii="Times New Roman" w:hAnsi="Times New Roman" w:cs="Times New Roman"/>
          <w:sz w:val="28"/>
          <w:szCs w:val="28"/>
        </w:rPr>
      </w:pPr>
    </w:p>
    <w:p w14:paraId="54399A54" w14:textId="40E25B50" w:rsidR="00354234" w:rsidRDefault="00354234" w:rsidP="00EA2804">
      <w:pPr>
        <w:spacing w:after="0" w:line="240" w:lineRule="auto"/>
        <w:ind w:firstLine="709"/>
        <w:jc w:val="both"/>
        <w:rPr>
          <w:rFonts w:ascii="Times New Roman" w:hAnsi="Times New Roman" w:cs="Times New Roman"/>
          <w:sz w:val="28"/>
          <w:szCs w:val="28"/>
        </w:rPr>
      </w:pPr>
    </w:p>
    <w:p w14:paraId="46D5DAE3" w14:textId="153B139B" w:rsidR="00354234" w:rsidRDefault="00354234" w:rsidP="00EA2804">
      <w:pPr>
        <w:spacing w:after="0" w:line="240" w:lineRule="auto"/>
        <w:ind w:firstLine="709"/>
        <w:jc w:val="both"/>
        <w:rPr>
          <w:rFonts w:ascii="Times New Roman" w:hAnsi="Times New Roman" w:cs="Times New Roman"/>
          <w:sz w:val="28"/>
          <w:szCs w:val="28"/>
        </w:rPr>
      </w:pPr>
    </w:p>
    <w:p w14:paraId="166BCC52" w14:textId="77777777" w:rsidR="00354234" w:rsidRPr="00EA2804" w:rsidRDefault="00354234" w:rsidP="00EA2804">
      <w:pPr>
        <w:spacing w:after="0" w:line="240" w:lineRule="auto"/>
        <w:ind w:firstLine="709"/>
        <w:jc w:val="both"/>
        <w:rPr>
          <w:rFonts w:ascii="Times New Roman" w:hAnsi="Times New Roman" w:cs="Times New Roman"/>
          <w:sz w:val="28"/>
          <w:szCs w:val="28"/>
        </w:rPr>
      </w:pPr>
    </w:p>
    <w:tbl>
      <w:tblPr>
        <w:tblStyle w:val="a8"/>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43"/>
        <w:gridCol w:w="1083"/>
        <w:gridCol w:w="1019"/>
      </w:tblGrid>
      <w:tr w:rsidR="00000506" w:rsidRPr="00EA2804" w14:paraId="43BF0DCD" w14:textId="77777777" w:rsidTr="00354234">
        <w:trPr>
          <w:trHeight w:val="509"/>
        </w:trPr>
        <w:tc>
          <w:tcPr>
            <w:tcW w:w="840" w:type="dxa"/>
          </w:tcPr>
          <w:p w14:paraId="61E894F2" w14:textId="01ECBA86" w:rsidR="00000506"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lastRenderedPageBreak/>
              <w:t>&amp;</w:t>
            </w:r>
          </w:p>
        </w:tc>
        <w:tc>
          <w:tcPr>
            <w:tcW w:w="840" w:type="dxa"/>
          </w:tcPr>
          <w:p w14:paraId="32A70053" w14:textId="5F96DC54" w:rsidR="00000506"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4BC44605" w14:textId="398F6772" w:rsidR="00000506"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r>
      <w:tr w:rsidR="00000506" w:rsidRPr="00EA2804" w14:paraId="73E3231C" w14:textId="77777777" w:rsidTr="00354234">
        <w:trPr>
          <w:trHeight w:val="532"/>
        </w:trPr>
        <w:tc>
          <w:tcPr>
            <w:tcW w:w="840" w:type="dxa"/>
          </w:tcPr>
          <w:p w14:paraId="13813F1A" w14:textId="71BC4B04" w:rsidR="00000506"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605E82D0" w14:textId="6263D49A" w:rsidR="00000506"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24CD5283" w14:textId="754D92E7" w:rsidR="00000506"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r>
      <w:tr w:rsidR="00000506" w:rsidRPr="00EA2804" w14:paraId="06D0D061" w14:textId="77777777" w:rsidTr="00354234">
        <w:trPr>
          <w:trHeight w:val="509"/>
        </w:trPr>
        <w:tc>
          <w:tcPr>
            <w:tcW w:w="840" w:type="dxa"/>
          </w:tcPr>
          <w:p w14:paraId="6BC6D9DD" w14:textId="4D804D97" w:rsidR="00000506"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46A0D451" w14:textId="58612C25" w:rsidR="00000506"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22FE09F5" w14:textId="222FAB8C" w:rsidR="00000506"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r>
    </w:tbl>
    <w:p w14:paraId="25E16507" w14:textId="3534711E" w:rsidR="00000506" w:rsidRPr="00EA2804" w:rsidRDefault="00000506" w:rsidP="00EA2804">
      <w:pPr>
        <w:spacing w:after="0" w:line="240" w:lineRule="auto"/>
        <w:ind w:firstLine="709"/>
        <w:jc w:val="both"/>
        <w:rPr>
          <w:rFonts w:ascii="Times New Roman" w:hAnsi="Times New Roman" w:cs="Times New Roman"/>
          <w:sz w:val="28"/>
          <w:szCs w:val="28"/>
        </w:rPr>
      </w:pPr>
    </w:p>
    <w:tbl>
      <w:tblPr>
        <w:tblStyle w:val="a8"/>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83"/>
        <w:gridCol w:w="1083"/>
        <w:gridCol w:w="1083"/>
      </w:tblGrid>
      <w:tr w:rsidR="004B3A93" w:rsidRPr="00EA2804" w14:paraId="4F962C2D" w14:textId="77777777" w:rsidTr="00354234">
        <w:trPr>
          <w:trHeight w:val="509"/>
        </w:trPr>
        <w:tc>
          <w:tcPr>
            <w:tcW w:w="840" w:type="dxa"/>
          </w:tcPr>
          <w:p w14:paraId="507EB110" w14:textId="2082B278" w:rsidR="004B3A93"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275B9DA9" w14:textId="77777777" w:rsidR="004B3A93"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00BC36FD" w14:textId="77777777" w:rsidR="004B3A93"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r>
      <w:tr w:rsidR="004B3A93" w:rsidRPr="00EA2804" w14:paraId="184A20E4" w14:textId="77777777" w:rsidTr="00354234">
        <w:trPr>
          <w:trHeight w:val="532"/>
        </w:trPr>
        <w:tc>
          <w:tcPr>
            <w:tcW w:w="840" w:type="dxa"/>
          </w:tcPr>
          <w:p w14:paraId="4F2990E4" w14:textId="77777777" w:rsidR="004B3A93"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08A85844" w14:textId="77777777" w:rsidR="004B3A93"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3D4EEF96" w14:textId="7A7D0B24" w:rsidR="004B3A93" w:rsidRPr="00EA2804" w:rsidRDefault="004B3A93" w:rsidP="00EA2804">
            <w:pPr>
              <w:spacing w:after="0" w:line="240" w:lineRule="auto"/>
              <w:ind w:firstLine="709"/>
              <w:jc w:val="center"/>
              <w:rPr>
                <w:rFonts w:ascii="Times New Roman" w:hAnsi="Times New Roman" w:cs="Times New Roman"/>
                <w:sz w:val="28"/>
                <w:szCs w:val="28"/>
              </w:rPr>
            </w:pPr>
            <w:r w:rsidRPr="00EA2804">
              <w:rPr>
                <w:rFonts w:ascii="Times New Roman" w:hAnsi="Times New Roman" w:cs="Times New Roman"/>
                <w:sz w:val="28"/>
                <w:szCs w:val="28"/>
                <w:lang w:val="en-US"/>
              </w:rPr>
              <w:t>+</w:t>
            </w:r>
          </w:p>
        </w:tc>
      </w:tr>
      <w:tr w:rsidR="004B3A93" w:rsidRPr="00EA2804" w14:paraId="1DCC243B" w14:textId="77777777" w:rsidTr="00354234">
        <w:trPr>
          <w:trHeight w:val="509"/>
        </w:trPr>
        <w:tc>
          <w:tcPr>
            <w:tcW w:w="840" w:type="dxa"/>
          </w:tcPr>
          <w:p w14:paraId="6EDC84AC" w14:textId="77777777" w:rsidR="004B3A93"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1CDA9D04" w14:textId="73AAE218" w:rsidR="004B3A93"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09C676E7" w14:textId="77777777" w:rsidR="004B3A93"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r>
    </w:tbl>
    <w:p w14:paraId="37E46836" w14:textId="3B437076" w:rsidR="004B3A93" w:rsidRPr="00EA2804" w:rsidRDefault="004B3A93" w:rsidP="00EA2804">
      <w:pPr>
        <w:spacing w:after="0" w:line="240" w:lineRule="auto"/>
        <w:ind w:firstLine="709"/>
        <w:jc w:val="both"/>
        <w:rPr>
          <w:rFonts w:ascii="Times New Roman" w:hAnsi="Times New Roman" w:cs="Times New Roman"/>
          <w:sz w:val="28"/>
          <w:szCs w:val="28"/>
        </w:rPr>
      </w:pPr>
    </w:p>
    <w:tbl>
      <w:tblPr>
        <w:tblStyle w:val="a8"/>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83"/>
        <w:gridCol w:w="1083"/>
        <w:gridCol w:w="1083"/>
      </w:tblGrid>
      <w:tr w:rsidR="0065648D" w:rsidRPr="00EA2804" w14:paraId="434784E9" w14:textId="77777777" w:rsidTr="00354234">
        <w:trPr>
          <w:trHeight w:val="509"/>
        </w:trPr>
        <w:tc>
          <w:tcPr>
            <w:tcW w:w="840" w:type="dxa"/>
          </w:tcPr>
          <w:p w14:paraId="5C606876" w14:textId="7BFE9897" w:rsidR="0065648D" w:rsidRPr="00EA2804" w:rsidRDefault="0065648D"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79946E3A" w14:textId="77777777" w:rsidR="0065648D" w:rsidRPr="00EA2804" w:rsidRDefault="0065648D"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4E558E79" w14:textId="77777777" w:rsidR="0065648D" w:rsidRPr="00EA2804" w:rsidRDefault="0065648D"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r>
      <w:tr w:rsidR="0065648D" w:rsidRPr="00EA2804" w14:paraId="24DAB6C8" w14:textId="77777777" w:rsidTr="00354234">
        <w:trPr>
          <w:trHeight w:val="532"/>
        </w:trPr>
        <w:tc>
          <w:tcPr>
            <w:tcW w:w="840" w:type="dxa"/>
          </w:tcPr>
          <w:p w14:paraId="29C2A707" w14:textId="77777777" w:rsidR="0065648D" w:rsidRPr="00EA2804" w:rsidRDefault="0065648D"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2B8E7CDA" w14:textId="7B515731" w:rsidR="0065648D" w:rsidRPr="00EA2804" w:rsidRDefault="0065648D"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145891B6" w14:textId="24BAAE60" w:rsidR="0065648D" w:rsidRPr="00EA2804" w:rsidRDefault="0065648D"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r>
      <w:tr w:rsidR="0065648D" w:rsidRPr="00EA2804" w14:paraId="2696105E" w14:textId="77777777" w:rsidTr="00354234">
        <w:trPr>
          <w:trHeight w:val="509"/>
        </w:trPr>
        <w:tc>
          <w:tcPr>
            <w:tcW w:w="840" w:type="dxa"/>
          </w:tcPr>
          <w:p w14:paraId="75A2CAF4" w14:textId="77777777" w:rsidR="0065648D" w:rsidRPr="00EA2804" w:rsidRDefault="0065648D"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0150EA9B" w14:textId="3DEFD240" w:rsidR="0065648D" w:rsidRPr="00EA2804" w:rsidRDefault="0065648D"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1844E872" w14:textId="77777777" w:rsidR="0065648D" w:rsidRPr="00EA2804" w:rsidRDefault="0065648D"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r>
    </w:tbl>
    <w:p w14:paraId="253E26BA" w14:textId="77777777" w:rsidR="0065648D" w:rsidRPr="00EA2804" w:rsidRDefault="0065648D" w:rsidP="00EA2804">
      <w:pPr>
        <w:spacing w:after="0" w:line="240" w:lineRule="auto"/>
        <w:ind w:firstLine="709"/>
        <w:jc w:val="both"/>
        <w:rPr>
          <w:rFonts w:ascii="Times New Roman" w:hAnsi="Times New Roman" w:cs="Times New Roman"/>
          <w:sz w:val="28"/>
          <w:szCs w:val="28"/>
        </w:rPr>
      </w:pPr>
    </w:p>
    <w:p w14:paraId="4080EEA6" w14:textId="6CD8C88B" w:rsidR="00B41E8D" w:rsidRPr="00354234"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354234">
        <w:rPr>
          <w:rFonts w:ascii="Times New Roman" w:hAnsi="Times New Roman" w:cs="Times New Roman"/>
          <w:sz w:val="28"/>
          <w:szCs w:val="28"/>
          <w:highlight w:val="lightGray"/>
        </w:rPr>
        <w:t>Дайте определение понятию «наследование». Какие поля и методы наследуются. Перечислите типы наследования. Приведите пример наследования.</w:t>
      </w:r>
    </w:p>
    <w:p w14:paraId="5392791A" w14:textId="59604936" w:rsidR="002B6738" w:rsidRPr="00EA2804" w:rsidRDefault="002B6738"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Наследование – это один из трех основных принципов ООП, предполагающий создание иерархии классов (объектов классов), в которой объекты-потомки наследуют все члены (свойства и поведение) своих классов-предков. Описывать заново явно в коде унаследованные от родителей члены у потомков не нужно. Потомки имеют унаследованные и свои «личные» свойства и поведения.</w:t>
      </w:r>
    </w:p>
    <w:p w14:paraId="5DE586DD" w14:textId="0838EE39" w:rsidR="002B6738" w:rsidRDefault="004A16C1" w:rsidP="00EA2804">
      <w:pPr>
        <w:spacing w:after="0" w:line="240" w:lineRule="auto"/>
        <w:ind w:firstLine="709"/>
        <w:jc w:val="both"/>
        <w:rPr>
          <w:rFonts w:ascii="Times New Roman" w:hAnsi="Times New Roman" w:cs="Times New Roman"/>
          <w:color w:val="FF0000"/>
          <w:sz w:val="28"/>
          <w:szCs w:val="28"/>
        </w:rPr>
      </w:pPr>
      <w:r w:rsidRPr="00EA2804">
        <w:rPr>
          <w:rFonts w:ascii="Times New Roman" w:hAnsi="Times New Roman" w:cs="Times New Roman"/>
          <w:noProof/>
          <w:color w:val="FF0000"/>
          <w:sz w:val="28"/>
          <w:szCs w:val="28"/>
        </w:rPr>
        <w:drawing>
          <wp:inline distT="0" distB="0" distL="0" distR="0" wp14:anchorId="7D391EBC" wp14:editId="1CF29EEF">
            <wp:extent cx="2481943" cy="3673475"/>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r="-2276"/>
                    <a:stretch/>
                  </pic:blipFill>
                  <pic:spPr bwMode="auto">
                    <a:xfrm>
                      <a:off x="0" y="0"/>
                      <a:ext cx="2494300" cy="3691765"/>
                    </a:xfrm>
                    <a:prstGeom prst="rect">
                      <a:avLst/>
                    </a:prstGeom>
                    <a:ln>
                      <a:noFill/>
                    </a:ln>
                    <a:extLst>
                      <a:ext uri="{53640926-AAD7-44D8-BBD7-CCE9431645EC}">
                        <a14:shadowObscured xmlns:a14="http://schemas.microsoft.com/office/drawing/2010/main"/>
                      </a:ext>
                    </a:extLst>
                  </pic:spPr>
                </pic:pic>
              </a:graphicData>
            </a:graphic>
          </wp:inline>
        </w:drawing>
      </w:r>
    </w:p>
    <w:p w14:paraId="3E8CFC54" w14:textId="77777777" w:rsidR="00354234" w:rsidRPr="00354234" w:rsidRDefault="00354234" w:rsidP="00354234">
      <w:pPr>
        <w:spacing w:after="0" w:line="240" w:lineRule="auto"/>
        <w:ind w:firstLine="709"/>
        <w:jc w:val="both"/>
        <w:rPr>
          <w:rFonts w:ascii="Times New Roman" w:hAnsi="Times New Roman" w:cs="Times New Roman"/>
          <w:sz w:val="28"/>
          <w:szCs w:val="28"/>
        </w:rPr>
      </w:pPr>
      <w:r w:rsidRPr="00354234">
        <w:rPr>
          <w:rFonts w:ascii="Times New Roman" w:hAnsi="Times New Roman" w:cs="Times New Roman"/>
          <w:sz w:val="28"/>
          <w:szCs w:val="28"/>
        </w:rPr>
        <w:lastRenderedPageBreak/>
        <w:t>В C ++ есть несколько типов наследования:</w:t>
      </w:r>
    </w:p>
    <w:p w14:paraId="41B8FBE8" w14:textId="77777777" w:rsidR="00354234" w:rsidRPr="00354234" w:rsidRDefault="00354234" w:rsidP="00354234">
      <w:pPr>
        <w:pStyle w:val="a7"/>
        <w:numPr>
          <w:ilvl w:val="0"/>
          <w:numId w:val="4"/>
        </w:numPr>
        <w:spacing w:after="0" w:line="240" w:lineRule="auto"/>
        <w:ind w:left="0" w:firstLine="709"/>
        <w:jc w:val="both"/>
        <w:rPr>
          <w:rFonts w:ascii="Times New Roman" w:hAnsi="Times New Roman" w:cs="Times New Roman"/>
          <w:sz w:val="28"/>
          <w:szCs w:val="28"/>
        </w:rPr>
      </w:pPr>
      <w:r w:rsidRPr="00354234">
        <w:rPr>
          <w:rFonts w:ascii="Times New Roman" w:hAnsi="Times New Roman" w:cs="Times New Roman"/>
          <w:sz w:val="28"/>
          <w:szCs w:val="28"/>
        </w:rPr>
        <w:t>публичный (public)- публичные (public) и защищенные (protected) данные наследуются без изменения уровня доступа к ним</w:t>
      </w:r>
    </w:p>
    <w:p w14:paraId="70A4C181" w14:textId="77777777" w:rsidR="00354234" w:rsidRPr="00354234" w:rsidRDefault="00354234" w:rsidP="00354234">
      <w:pPr>
        <w:pStyle w:val="a7"/>
        <w:numPr>
          <w:ilvl w:val="0"/>
          <w:numId w:val="4"/>
        </w:numPr>
        <w:spacing w:after="0" w:line="240" w:lineRule="auto"/>
        <w:ind w:left="0" w:firstLine="709"/>
        <w:jc w:val="both"/>
        <w:rPr>
          <w:rFonts w:ascii="Times New Roman" w:hAnsi="Times New Roman" w:cs="Times New Roman"/>
          <w:sz w:val="28"/>
          <w:szCs w:val="28"/>
        </w:rPr>
      </w:pPr>
      <w:r w:rsidRPr="00354234">
        <w:rPr>
          <w:rFonts w:ascii="Times New Roman" w:hAnsi="Times New Roman" w:cs="Times New Roman"/>
          <w:sz w:val="28"/>
          <w:szCs w:val="28"/>
        </w:rPr>
        <w:t>защищенный (protected) — все унаследованные данные становятся защищенными</w:t>
      </w:r>
    </w:p>
    <w:p w14:paraId="7BA063FA" w14:textId="77777777" w:rsidR="00354234" w:rsidRPr="00354234" w:rsidRDefault="00354234" w:rsidP="00354234">
      <w:pPr>
        <w:pStyle w:val="a7"/>
        <w:numPr>
          <w:ilvl w:val="0"/>
          <w:numId w:val="4"/>
        </w:numPr>
        <w:spacing w:after="0" w:line="240" w:lineRule="auto"/>
        <w:ind w:left="0" w:firstLine="709"/>
        <w:jc w:val="both"/>
        <w:rPr>
          <w:rFonts w:ascii="Times New Roman" w:hAnsi="Times New Roman" w:cs="Times New Roman"/>
          <w:sz w:val="28"/>
          <w:szCs w:val="28"/>
        </w:rPr>
      </w:pPr>
      <w:r w:rsidRPr="00354234">
        <w:rPr>
          <w:rFonts w:ascii="Times New Roman" w:hAnsi="Times New Roman" w:cs="Times New Roman"/>
          <w:sz w:val="28"/>
          <w:szCs w:val="28"/>
        </w:rPr>
        <w:t>приватный (private) — все унаследованные данные становятся приватными</w:t>
      </w:r>
    </w:p>
    <w:p w14:paraId="0B17C079" w14:textId="77777777" w:rsidR="00354234" w:rsidRPr="00EA2804" w:rsidRDefault="00354234" w:rsidP="00EA2804">
      <w:pPr>
        <w:spacing w:after="0" w:line="240" w:lineRule="auto"/>
        <w:ind w:firstLine="709"/>
        <w:jc w:val="both"/>
        <w:rPr>
          <w:rFonts w:ascii="Times New Roman" w:hAnsi="Times New Roman" w:cs="Times New Roman"/>
          <w:color w:val="FF0000"/>
          <w:sz w:val="28"/>
          <w:szCs w:val="28"/>
        </w:rPr>
      </w:pPr>
    </w:p>
    <w:p w14:paraId="2D501FF6" w14:textId="0E863E72" w:rsidR="00B41E8D" w:rsidRPr="00354234"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354234">
        <w:rPr>
          <w:rFonts w:ascii="Times New Roman" w:hAnsi="Times New Roman" w:cs="Times New Roman"/>
          <w:sz w:val="28"/>
          <w:szCs w:val="28"/>
          <w:highlight w:val="lightGray"/>
        </w:rPr>
        <w:t>Опишите выполнение операторов цикла, их формы и синтаксис. Приведите пример вычисления суммы чисел от 1 до 100 включительно.</w:t>
      </w:r>
    </w:p>
    <w:p w14:paraId="4F1648F8" w14:textId="072358F5" w:rsidR="002B6738" w:rsidRPr="00EA2804" w:rsidRDefault="002B6738"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Int sum = 0;</w:t>
      </w:r>
    </w:p>
    <w:p w14:paraId="7218579D" w14:textId="24EE4B0B" w:rsidR="002B6738" w:rsidRPr="00EA2804" w:rsidRDefault="002B6738"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For(int I = 0;i&lt;=100;i++)</w:t>
      </w:r>
    </w:p>
    <w:p w14:paraId="64C19E3D" w14:textId="29DB7276" w:rsidR="002B6738" w:rsidRPr="00EA2804" w:rsidRDefault="002B6738"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6C617C00" w14:textId="70E42438" w:rsidR="002B6738" w:rsidRPr="00EA2804" w:rsidRDefault="002B6738"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Sum+=I;</w:t>
      </w:r>
    </w:p>
    <w:p w14:paraId="7B4E753F" w14:textId="0BF4EA4D" w:rsidR="002B6738" w:rsidRPr="00EA2804" w:rsidRDefault="002B6738"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75E6E90B" w14:textId="04441DFA" w:rsidR="00B41E8D" w:rsidRPr="00097198"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097198">
        <w:rPr>
          <w:rFonts w:ascii="Times New Roman" w:hAnsi="Times New Roman" w:cs="Times New Roman"/>
          <w:sz w:val="28"/>
          <w:szCs w:val="28"/>
          <w:highlight w:val="lightGray"/>
        </w:rPr>
        <w:t>Дайте определение понятию «хеширование». Приведите пример хеш-функции.</w:t>
      </w:r>
    </w:p>
    <w:p w14:paraId="443EACB4" w14:textId="6B7229A9" w:rsidR="001938E9" w:rsidRPr="00EA2804" w:rsidRDefault="001938E9" w:rsidP="00EA2804">
      <w:pPr>
        <w:spacing w:after="0" w:line="240" w:lineRule="auto"/>
        <w:ind w:firstLine="709"/>
        <w:jc w:val="both"/>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Процесс преобразования данных называется хешированием</w:t>
      </w:r>
      <w:r w:rsidR="00CF4E0F" w:rsidRPr="00EA2804">
        <w:rPr>
          <w:rFonts w:ascii="Times New Roman" w:eastAsia="Times New Roman" w:hAnsi="Times New Roman" w:cs="Times New Roman"/>
          <w:sz w:val="28"/>
          <w:szCs w:val="28"/>
        </w:rPr>
        <w:t>.</w:t>
      </w:r>
    </w:p>
    <w:p w14:paraId="15B5312F" w14:textId="2B0E7A2E" w:rsidR="00CF4E0F" w:rsidRPr="00EA2804" w:rsidRDefault="00CF4E0F"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Int hash(int k)</w:t>
      </w:r>
    </w:p>
    <w:p w14:paraId="657212F2" w14:textId="159BE116" w:rsidR="00CF4E0F" w:rsidRPr="00EA2804" w:rsidRDefault="00CF4E0F"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1816BCD8" w14:textId="76263395" w:rsidR="00CF4E0F" w:rsidRPr="00EA2804" w:rsidRDefault="00CF4E0F"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Return (k%10);</w:t>
      </w:r>
    </w:p>
    <w:p w14:paraId="3295D38A" w14:textId="38E12B14" w:rsidR="00CF4E0F" w:rsidRPr="00EA2804" w:rsidRDefault="00CF4E0F"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07EF58E7" w14:textId="51E47B2A" w:rsidR="001938E9" w:rsidRPr="00097198"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097198">
        <w:rPr>
          <w:rFonts w:ascii="Times New Roman" w:hAnsi="Times New Roman" w:cs="Times New Roman"/>
          <w:sz w:val="28"/>
          <w:szCs w:val="28"/>
          <w:highlight w:val="lightGray"/>
        </w:rPr>
        <w:t>Перечислите типы данных, правила записи идентификаторов. Приведите пример.</w:t>
      </w:r>
    </w:p>
    <w:p w14:paraId="7932A408" w14:textId="30F8EDA2" w:rsidR="001938E9" w:rsidRPr="00097198" w:rsidRDefault="001938E9"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 xml:space="preserve">Существую такие типы данных как: </w:t>
      </w:r>
      <w:r w:rsidRPr="00EA2804">
        <w:rPr>
          <w:rFonts w:ascii="Times New Roman" w:hAnsi="Times New Roman" w:cs="Times New Roman"/>
          <w:color w:val="000000"/>
          <w:sz w:val="28"/>
          <w:szCs w:val="28"/>
          <w:lang w:val="en-US"/>
        </w:rPr>
        <w:t>bool</w:t>
      </w:r>
      <w:r w:rsidRPr="00EA2804">
        <w:rPr>
          <w:rFonts w:ascii="Times New Roman" w:hAnsi="Times New Roman" w:cs="Times New Roman"/>
          <w:color w:val="000000"/>
          <w:sz w:val="28"/>
          <w:szCs w:val="28"/>
        </w:rPr>
        <w:t xml:space="preserve">, </w:t>
      </w:r>
      <w:r w:rsidRPr="00EA2804">
        <w:rPr>
          <w:rFonts w:ascii="Times New Roman" w:hAnsi="Times New Roman" w:cs="Times New Roman"/>
          <w:color w:val="000000"/>
          <w:sz w:val="28"/>
          <w:szCs w:val="28"/>
          <w:lang w:val="en-US"/>
        </w:rPr>
        <w:t>int</w:t>
      </w:r>
      <w:r w:rsidRPr="00EA2804">
        <w:rPr>
          <w:rFonts w:ascii="Times New Roman" w:hAnsi="Times New Roman" w:cs="Times New Roman"/>
          <w:color w:val="000000"/>
          <w:sz w:val="28"/>
          <w:szCs w:val="28"/>
        </w:rPr>
        <w:t xml:space="preserve"> , </w:t>
      </w:r>
      <w:r w:rsidRPr="00EA2804">
        <w:rPr>
          <w:rFonts w:ascii="Times New Roman" w:hAnsi="Times New Roman" w:cs="Times New Roman"/>
          <w:color w:val="000000"/>
          <w:sz w:val="28"/>
          <w:szCs w:val="28"/>
          <w:lang w:val="en-US"/>
        </w:rPr>
        <w:t>double</w:t>
      </w:r>
      <w:r w:rsidRPr="00EA2804">
        <w:rPr>
          <w:rFonts w:ascii="Times New Roman" w:hAnsi="Times New Roman" w:cs="Times New Roman"/>
          <w:color w:val="000000"/>
          <w:sz w:val="28"/>
          <w:szCs w:val="28"/>
        </w:rPr>
        <w:t xml:space="preserve">, </w:t>
      </w:r>
      <w:r w:rsidRPr="00EA2804">
        <w:rPr>
          <w:rFonts w:ascii="Times New Roman" w:hAnsi="Times New Roman" w:cs="Times New Roman"/>
          <w:color w:val="000000"/>
          <w:sz w:val="28"/>
          <w:szCs w:val="28"/>
          <w:lang w:val="en-US"/>
        </w:rPr>
        <w:t>char</w:t>
      </w:r>
      <w:r w:rsidRPr="00EA2804">
        <w:rPr>
          <w:rFonts w:ascii="Times New Roman" w:hAnsi="Times New Roman" w:cs="Times New Roman"/>
          <w:color w:val="000000"/>
          <w:sz w:val="28"/>
          <w:szCs w:val="28"/>
        </w:rPr>
        <w:t xml:space="preserve">, </w:t>
      </w:r>
      <w:r w:rsidRPr="00EA2804">
        <w:rPr>
          <w:rFonts w:ascii="Times New Roman" w:hAnsi="Times New Roman" w:cs="Times New Roman"/>
          <w:color w:val="000000"/>
          <w:sz w:val="28"/>
          <w:szCs w:val="28"/>
          <w:lang w:val="en-US"/>
        </w:rPr>
        <w:t>float</w:t>
      </w:r>
      <w:r w:rsidR="00097198">
        <w:rPr>
          <w:rFonts w:ascii="Times New Roman" w:hAnsi="Times New Roman" w:cs="Times New Roman"/>
          <w:color w:val="000000"/>
          <w:sz w:val="28"/>
          <w:szCs w:val="28"/>
        </w:rPr>
        <w:t>.</w:t>
      </w:r>
    </w:p>
    <w:p w14:paraId="4555D299" w14:textId="0767E8EB" w:rsidR="001938E9" w:rsidRPr="00EA2804" w:rsidRDefault="00640B8D" w:rsidP="00EA2804">
      <w:pPr>
        <w:spacing w:after="0" w:line="240" w:lineRule="auto"/>
        <w:ind w:firstLine="709"/>
        <w:jc w:val="both"/>
        <w:rPr>
          <w:rFonts w:ascii="Times New Roman" w:hAnsi="Times New Roman" w:cs="Times New Roman"/>
          <w:sz w:val="28"/>
          <w:szCs w:val="28"/>
          <w:lang w:val="en-US"/>
        </w:rPr>
      </w:pPr>
      <w:r w:rsidRPr="00EA2804">
        <w:rPr>
          <w:rStyle w:val="hgkelc"/>
          <w:rFonts w:ascii="Times New Roman" w:hAnsi="Times New Roman" w:cs="Times New Roman"/>
          <w:b/>
          <w:bCs/>
          <w:sz w:val="28"/>
          <w:szCs w:val="28"/>
        </w:rPr>
        <w:t>Идентификатор</w:t>
      </w:r>
      <w:r w:rsidRPr="00EA2804">
        <w:rPr>
          <w:rStyle w:val="hgkelc"/>
          <w:rFonts w:ascii="Times New Roman" w:hAnsi="Times New Roman" w:cs="Times New Roman"/>
          <w:sz w:val="28"/>
          <w:szCs w:val="28"/>
        </w:rPr>
        <w:t xml:space="preserve"> может состоять только из букв (нижнего и верхнего регистра) латинского алфавита, цифр и символов подчёркивания. Это означает, что все другие символы и пробелы — запрещены.</w:t>
      </w:r>
    </w:p>
    <w:p w14:paraId="0076689B" w14:textId="50A0A165" w:rsidR="00B41E8D" w:rsidRPr="00097198"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097198">
        <w:rPr>
          <w:rFonts w:ascii="Times New Roman" w:hAnsi="Times New Roman" w:cs="Times New Roman"/>
          <w:sz w:val="28"/>
          <w:szCs w:val="28"/>
          <w:highlight w:val="lightGray"/>
        </w:rPr>
        <w:t>Дайте определение понятию «функция». Укажите синтаксис объявления и определения функции. Приведите пример объявления и определения функции.</w:t>
      </w:r>
    </w:p>
    <w:p w14:paraId="637D479B" w14:textId="385F24B0" w:rsidR="00523909" w:rsidRPr="00EA2804" w:rsidRDefault="00523909"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Функция – изолированный именованный блок кода, имеющий определенное назначение.</w:t>
      </w:r>
    </w:p>
    <w:p w14:paraId="69AA3902" w14:textId="191BC0A2" w:rsidR="00523909" w:rsidRPr="00EA2804" w:rsidRDefault="00097198" w:rsidP="00EA2804">
      <w:pPr>
        <w:spacing w:after="0" w:line="240" w:lineRule="auto"/>
        <w:ind w:firstLine="709"/>
        <w:jc w:val="both"/>
        <w:rPr>
          <w:rFonts w:ascii="Times New Roman" w:hAnsi="Times New Roman" w:cs="Times New Roman"/>
          <w:sz w:val="28"/>
          <w:szCs w:val="28"/>
          <w:lang w:val="en-US"/>
        </w:rPr>
      </w:pPr>
      <w:r>
        <w:rPr>
          <w:noProof/>
        </w:rPr>
        <w:drawing>
          <wp:inline distT="0" distB="0" distL="0" distR="0" wp14:anchorId="352D9862" wp14:editId="5D47CDC4">
            <wp:extent cx="4495295" cy="239486"/>
            <wp:effectExtent l="0" t="0" r="635"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4">
                      <a:extLst>
                        <a:ext uri="{28A0092B-C50C-407E-A947-70E740481C1C}">
                          <a14:useLocalDpi xmlns:a14="http://schemas.microsoft.com/office/drawing/2010/main" val="0"/>
                        </a:ext>
                      </a:extLst>
                    </a:blip>
                    <a:srcRect l="7880" t="44959" r="16425" b="49664"/>
                    <a:stretch/>
                  </pic:blipFill>
                  <pic:spPr bwMode="auto">
                    <a:xfrm>
                      <a:off x="0" y="0"/>
                      <a:ext cx="4496631" cy="239557"/>
                    </a:xfrm>
                    <a:prstGeom prst="rect">
                      <a:avLst/>
                    </a:prstGeom>
                    <a:noFill/>
                    <a:ln>
                      <a:noFill/>
                    </a:ln>
                    <a:extLst>
                      <a:ext uri="{53640926-AAD7-44D8-BBD7-CCE9431645EC}">
                        <a14:shadowObscured xmlns:a14="http://schemas.microsoft.com/office/drawing/2010/main"/>
                      </a:ext>
                    </a:extLst>
                  </pic:spPr>
                </pic:pic>
              </a:graphicData>
            </a:graphic>
          </wp:inline>
        </w:drawing>
      </w:r>
    </w:p>
    <w:p w14:paraId="5997A812" w14:textId="7DE82E59" w:rsidR="00B41E8D" w:rsidRPr="00097198"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097198">
        <w:rPr>
          <w:rFonts w:ascii="Times New Roman" w:hAnsi="Times New Roman" w:cs="Times New Roman"/>
          <w:sz w:val="28"/>
          <w:szCs w:val="28"/>
          <w:highlight w:val="lightGray"/>
        </w:rPr>
        <w:t>Дайте определение понятию «класс». Опишите принцип работы с конструктором (с параметрами, без параметров, копирования, по умолчанию).</w:t>
      </w:r>
    </w:p>
    <w:p w14:paraId="40713692" w14:textId="6449576C" w:rsidR="00C22B78" w:rsidRPr="00EA2804" w:rsidRDefault="00F91781"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Класс является абстрактным типом данных, определяемым программистом, и представляет собой модель реального объекта в виде данных и функций для работы с ними.</w:t>
      </w:r>
    </w:p>
    <w:p w14:paraId="6CABAD70" w14:textId="291C5AFA" w:rsidR="00C22B78" w:rsidRPr="00EA2804" w:rsidRDefault="00C22B78"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Class Human</w:t>
      </w:r>
    </w:p>
    <w:p w14:paraId="71FE515F" w14:textId="77777777" w:rsidR="00097198" w:rsidRDefault="00C22B78"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3FDAFFBD" w14:textId="26ADBB7C" w:rsidR="00C22B78" w:rsidRPr="00EA2804" w:rsidRDefault="00C22B78"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private:</w:t>
      </w:r>
    </w:p>
    <w:p w14:paraId="0F2D2488" w14:textId="616A8CB1" w:rsidR="00C22B78" w:rsidRPr="00EA2804" w:rsidRDefault="00C22B78"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Int age;</w:t>
      </w:r>
    </w:p>
    <w:p w14:paraId="4FA44A73" w14:textId="539FADF4" w:rsidR="00C22B78" w:rsidRPr="00EA2804" w:rsidRDefault="00C22B78"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lang w:val="en-US"/>
        </w:rPr>
        <w:t>Public</w:t>
      </w:r>
      <w:r w:rsidRPr="00EA2804">
        <w:rPr>
          <w:rFonts w:ascii="Times New Roman" w:hAnsi="Times New Roman" w:cs="Times New Roman"/>
          <w:sz w:val="28"/>
          <w:szCs w:val="28"/>
        </w:rPr>
        <w:t>:</w:t>
      </w:r>
    </w:p>
    <w:p w14:paraId="2FE15B75" w14:textId="507362D9" w:rsidR="00C22B78" w:rsidRDefault="00C22B78"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lastRenderedPageBreak/>
        <w:tab/>
      </w:r>
      <w:r w:rsidRPr="00EA2804">
        <w:rPr>
          <w:rFonts w:ascii="Times New Roman" w:hAnsi="Times New Roman" w:cs="Times New Roman"/>
          <w:sz w:val="28"/>
          <w:szCs w:val="28"/>
          <w:lang w:val="en-US"/>
        </w:rPr>
        <w:t>Human</w:t>
      </w:r>
      <w:r w:rsidRPr="00EA2804">
        <w:rPr>
          <w:rFonts w:ascii="Times New Roman" w:hAnsi="Times New Roman" w:cs="Times New Roman"/>
          <w:sz w:val="28"/>
          <w:szCs w:val="28"/>
        </w:rPr>
        <w:t>()//конструктор без параметров</w:t>
      </w:r>
    </w:p>
    <w:p w14:paraId="75A40FF9" w14:textId="77777777" w:rsidR="00AB60F8" w:rsidRPr="00EA2804" w:rsidRDefault="00AB60F8" w:rsidP="00EA2804">
      <w:pPr>
        <w:spacing w:after="0" w:line="240" w:lineRule="auto"/>
        <w:ind w:firstLine="709"/>
        <w:jc w:val="both"/>
        <w:rPr>
          <w:rFonts w:ascii="Times New Roman" w:hAnsi="Times New Roman" w:cs="Times New Roman"/>
          <w:sz w:val="28"/>
          <w:szCs w:val="28"/>
        </w:rPr>
      </w:pPr>
    </w:p>
    <w:p w14:paraId="6DF3CB51" w14:textId="2ADE22FB" w:rsidR="00C22B78" w:rsidRPr="00EA2804" w:rsidRDefault="00C22B78"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ab/>
        <w:t>{</w:t>
      </w:r>
    </w:p>
    <w:p w14:paraId="26F0CF73" w14:textId="06DD6C77" w:rsidR="00C22B78" w:rsidRPr="00EA2804" w:rsidRDefault="00C22B78"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ab/>
        <w:t>}</w:t>
      </w:r>
    </w:p>
    <w:p w14:paraId="5A611C9B" w14:textId="490A14CA" w:rsidR="00C22B78" w:rsidRPr="00EA2804" w:rsidRDefault="00C22B78"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ab/>
      </w:r>
      <w:r w:rsidRPr="00EA2804">
        <w:rPr>
          <w:rFonts w:ascii="Times New Roman" w:hAnsi="Times New Roman" w:cs="Times New Roman"/>
          <w:sz w:val="28"/>
          <w:szCs w:val="28"/>
          <w:lang w:val="en-US"/>
        </w:rPr>
        <w:t>Human</w:t>
      </w:r>
      <w:r w:rsidRPr="00EA2804">
        <w:rPr>
          <w:rFonts w:ascii="Times New Roman" w:hAnsi="Times New Roman" w:cs="Times New Roman"/>
          <w:sz w:val="28"/>
          <w:szCs w:val="28"/>
        </w:rPr>
        <w:t>(</w:t>
      </w:r>
      <w:r w:rsidRPr="00EA2804">
        <w:rPr>
          <w:rFonts w:ascii="Times New Roman" w:hAnsi="Times New Roman" w:cs="Times New Roman"/>
          <w:sz w:val="28"/>
          <w:szCs w:val="28"/>
          <w:lang w:val="en-US"/>
        </w:rPr>
        <w:t>int</w:t>
      </w:r>
      <w:r w:rsidRPr="00EA2804">
        <w:rPr>
          <w:rFonts w:ascii="Times New Roman" w:hAnsi="Times New Roman" w:cs="Times New Roman"/>
          <w:sz w:val="28"/>
          <w:szCs w:val="28"/>
        </w:rPr>
        <w:t xml:space="preserve"> </w:t>
      </w:r>
      <w:r w:rsidRPr="00EA2804">
        <w:rPr>
          <w:rFonts w:ascii="Times New Roman" w:hAnsi="Times New Roman" w:cs="Times New Roman"/>
          <w:sz w:val="28"/>
          <w:szCs w:val="28"/>
          <w:lang w:val="en-US"/>
        </w:rPr>
        <w:t>x</w:t>
      </w:r>
      <w:r w:rsidRPr="00EA2804">
        <w:rPr>
          <w:rFonts w:ascii="Times New Roman" w:hAnsi="Times New Roman" w:cs="Times New Roman"/>
          <w:sz w:val="28"/>
          <w:szCs w:val="28"/>
        </w:rPr>
        <w:t>)//конструктор с параметрами</w:t>
      </w:r>
    </w:p>
    <w:p w14:paraId="5A934C0F" w14:textId="4446EF0C" w:rsidR="00C22B78" w:rsidRPr="00EA2804" w:rsidRDefault="00C22B78"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ab/>
        <w:t>{</w:t>
      </w:r>
    </w:p>
    <w:p w14:paraId="704D6D6F" w14:textId="5C58B7C7" w:rsidR="00C22B78" w:rsidRPr="000D7F86" w:rsidRDefault="00C22B78"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ab/>
      </w:r>
      <w:r w:rsidRPr="00EA2804">
        <w:rPr>
          <w:rFonts w:ascii="Times New Roman" w:hAnsi="Times New Roman" w:cs="Times New Roman"/>
          <w:sz w:val="28"/>
          <w:szCs w:val="28"/>
        </w:rPr>
        <w:tab/>
      </w:r>
      <w:r w:rsidRPr="00EA2804">
        <w:rPr>
          <w:rFonts w:ascii="Times New Roman" w:hAnsi="Times New Roman" w:cs="Times New Roman"/>
          <w:sz w:val="28"/>
          <w:szCs w:val="28"/>
          <w:lang w:val="en-US"/>
        </w:rPr>
        <w:t>SetAge</w:t>
      </w:r>
      <w:r w:rsidRPr="000D7F86">
        <w:rPr>
          <w:rFonts w:ascii="Times New Roman" w:hAnsi="Times New Roman" w:cs="Times New Roman"/>
          <w:sz w:val="28"/>
          <w:szCs w:val="28"/>
        </w:rPr>
        <w:t>(</w:t>
      </w:r>
      <w:r w:rsidRPr="00EA2804">
        <w:rPr>
          <w:rFonts w:ascii="Times New Roman" w:hAnsi="Times New Roman" w:cs="Times New Roman"/>
          <w:sz w:val="28"/>
          <w:szCs w:val="28"/>
          <w:lang w:val="en-US"/>
        </w:rPr>
        <w:t>x</w:t>
      </w:r>
      <w:r w:rsidRPr="000D7F86">
        <w:rPr>
          <w:rFonts w:ascii="Times New Roman" w:hAnsi="Times New Roman" w:cs="Times New Roman"/>
          <w:sz w:val="28"/>
          <w:szCs w:val="28"/>
        </w:rPr>
        <w:t>);</w:t>
      </w:r>
    </w:p>
    <w:p w14:paraId="5FD9CEE9" w14:textId="1EC44D5A" w:rsidR="00C22B78" w:rsidRPr="000D7F86" w:rsidRDefault="00C22B78" w:rsidP="00EA2804">
      <w:pPr>
        <w:spacing w:after="0" w:line="240" w:lineRule="auto"/>
        <w:ind w:firstLine="709"/>
        <w:jc w:val="both"/>
        <w:rPr>
          <w:rFonts w:ascii="Times New Roman" w:hAnsi="Times New Roman" w:cs="Times New Roman"/>
          <w:sz w:val="28"/>
          <w:szCs w:val="28"/>
        </w:rPr>
      </w:pPr>
      <w:r w:rsidRPr="000D7F86">
        <w:rPr>
          <w:rFonts w:ascii="Times New Roman" w:hAnsi="Times New Roman" w:cs="Times New Roman"/>
          <w:sz w:val="28"/>
          <w:szCs w:val="28"/>
        </w:rPr>
        <w:tab/>
        <w:t>}</w:t>
      </w:r>
    </w:p>
    <w:p w14:paraId="4F470198" w14:textId="4ADB89C8" w:rsidR="00F91781" w:rsidRPr="000D7F86" w:rsidRDefault="00F546EC" w:rsidP="00EA2804">
      <w:pPr>
        <w:spacing w:after="0" w:line="240" w:lineRule="auto"/>
        <w:ind w:firstLine="709"/>
        <w:jc w:val="both"/>
        <w:rPr>
          <w:rFonts w:ascii="Times New Roman" w:hAnsi="Times New Roman" w:cs="Times New Roman"/>
          <w:sz w:val="28"/>
          <w:szCs w:val="28"/>
        </w:rPr>
      </w:pPr>
      <w:r w:rsidRPr="000D7F86">
        <w:rPr>
          <w:rFonts w:ascii="Times New Roman" w:hAnsi="Times New Roman" w:cs="Times New Roman"/>
          <w:sz w:val="28"/>
          <w:szCs w:val="28"/>
        </w:rPr>
        <w:t>};</w:t>
      </w:r>
    </w:p>
    <w:p w14:paraId="3EE29292" w14:textId="77777777" w:rsidR="00AB60F8" w:rsidRPr="00AB60F8" w:rsidRDefault="00AB60F8" w:rsidP="00AB60F8">
      <w:pPr>
        <w:spacing w:after="0" w:line="240" w:lineRule="auto"/>
        <w:jc w:val="both"/>
        <w:rPr>
          <w:rFonts w:ascii="Times New Roman" w:hAnsi="Times New Roman" w:cs="Times New Roman"/>
          <w:sz w:val="28"/>
          <w:szCs w:val="28"/>
        </w:rPr>
      </w:pPr>
      <w:r w:rsidRPr="00AB60F8">
        <w:rPr>
          <w:rFonts w:ascii="Times New Roman" w:hAnsi="Times New Roman" w:cs="Times New Roman"/>
          <w:sz w:val="28"/>
          <w:szCs w:val="28"/>
        </w:rPr>
        <w:t>В классе допустимо создавать несколько конструкторов, если это необходимо. Имена, согласно пункту 2 нашего списка, будут одинаковыми. Компилятор будет их различать по передаваемым параметрам (как при перегрузке функций). Если мы не передаем в конструктор параметры, он считается конструктором по умолчанию;</w:t>
      </w:r>
    </w:p>
    <w:p w14:paraId="63419206" w14:textId="77777777" w:rsidR="00F546EC" w:rsidRPr="00AB60F8" w:rsidRDefault="00F546EC" w:rsidP="00EA2804">
      <w:pPr>
        <w:spacing w:after="0" w:line="240" w:lineRule="auto"/>
        <w:ind w:firstLine="709"/>
        <w:jc w:val="both"/>
        <w:rPr>
          <w:rFonts w:ascii="Times New Roman" w:hAnsi="Times New Roman" w:cs="Times New Roman"/>
          <w:sz w:val="28"/>
          <w:szCs w:val="28"/>
        </w:rPr>
      </w:pPr>
    </w:p>
    <w:p w14:paraId="2A17A95C" w14:textId="690D9E0E" w:rsidR="00B41E8D" w:rsidRPr="00AB60F8"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AB60F8">
        <w:rPr>
          <w:rFonts w:ascii="Times New Roman" w:hAnsi="Times New Roman" w:cs="Times New Roman"/>
          <w:sz w:val="28"/>
          <w:szCs w:val="28"/>
          <w:highlight w:val="lightGray"/>
        </w:rPr>
        <w:t>Дайте определение понятию «полиморфизм». Объясните принцип полиморфизма, опишите синтаксис. Приведите пример.</w:t>
      </w:r>
    </w:p>
    <w:p w14:paraId="4A7573E6" w14:textId="71AF49EC" w:rsidR="008D6F12" w:rsidRPr="00EA2804" w:rsidRDefault="00ED07FA"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Полиморфизм – (от греч. poli – много, morpheo – форма, поведение) – один из трех основных принципов ООП, заключающийся в возможности определения единого по имени действия (поведения), применимого ко всем объектам иерархии наследования (иерархии классов), причем каждый объект может реализовать это действие (поведение) собственным способом (в зависимости от того, к какому именно классу из данной иерархии этот объект относится).</w:t>
      </w:r>
    </w:p>
    <w:p w14:paraId="6CB3CABC" w14:textId="0B6361F2" w:rsidR="007D647E" w:rsidRDefault="007D647E"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Виртуальные методы – это методы, объявляемые в родительском классе с ключевым словом virtual и переопределяемые (перегружаемые) в дочерних классах.</w:t>
      </w:r>
    </w:p>
    <w:p w14:paraId="7EB12510" w14:textId="2668C0CE" w:rsidR="00B70F5D" w:rsidRDefault="00B70F5D" w:rsidP="00EA2804">
      <w:pPr>
        <w:spacing w:after="0" w:line="240" w:lineRule="auto"/>
        <w:ind w:firstLine="709"/>
        <w:jc w:val="both"/>
        <w:rPr>
          <w:rFonts w:ascii="Times New Roman" w:hAnsi="Times New Roman" w:cs="Times New Roman"/>
          <w:sz w:val="28"/>
          <w:szCs w:val="28"/>
        </w:rPr>
      </w:pPr>
      <w:r>
        <w:rPr>
          <w:noProof/>
        </w:rPr>
        <w:drawing>
          <wp:inline distT="0" distB="0" distL="0" distR="0" wp14:anchorId="1872ABA9" wp14:editId="674392EF">
            <wp:extent cx="4942114" cy="2808515"/>
            <wp:effectExtent l="0" t="0" r="0" b="0"/>
            <wp:docPr id="21" name="Рисунок 21" descr="Полиморфизм (C#, лекция 3) - online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Полиморфизм (C#, лекция 3) - online presentation"/>
                    <pic:cNvPicPr>
                      <a:picLocks noChangeAspect="1" noChangeArrowheads="1"/>
                    </pic:cNvPicPr>
                  </pic:nvPicPr>
                  <pic:blipFill rotWithShape="1">
                    <a:blip r:embed="rId15">
                      <a:extLst>
                        <a:ext uri="{28A0092B-C50C-407E-A947-70E740481C1C}">
                          <a14:useLocalDpi xmlns:a14="http://schemas.microsoft.com/office/drawing/2010/main" val="0"/>
                        </a:ext>
                      </a:extLst>
                    </a:blip>
                    <a:srcRect l="6047" t="27122" r="10756" b="9836"/>
                    <a:stretch/>
                  </pic:blipFill>
                  <pic:spPr bwMode="auto">
                    <a:xfrm>
                      <a:off x="0" y="0"/>
                      <a:ext cx="4942275" cy="2808607"/>
                    </a:xfrm>
                    <a:prstGeom prst="rect">
                      <a:avLst/>
                    </a:prstGeom>
                    <a:noFill/>
                    <a:ln>
                      <a:noFill/>
                    </a:ln>
                    <a:extLst>
                      <a:ext uri="{53640926-AAD7-44D8-BBD7-CCE9431645EC}">
                        <a14:shadowObscured xmlns:a14="http://schemas.microsoft.com/office/drawing/2010/main"/>
                      </a:ext>
                    </a:extLst>
                  </pic:spPr>
                </pic:pic>
              </a:graphicData>
            </a:graphic>
          </wp:inline>
        </w:drawing>
      </w:r>
    </w:p>
    <w:p w14:paraId="1BB95A7B" w14:textId="77777777" w:rsidR="00B70F5D" w:rsidRPr="00EA2804" w:rsidRDefault="00B70F5D" w:rsidP="00EA2804">
      <w:pPr>
        <w:spacing w:after="0" w:line="240" w:lineRule="auto"/>
        <w:ind w:firstLine="709"/>
        <w:jc w:val="both"/>
        <w:rPr>
          <w:rFonts w:ascii="Times New Roman" w:hAnsi="Times New Roman" w:cs="Times New Roman"/>
          <w:sz w:val="28"/>
          <w:szCs w:val="28"/>
        </w:rPr>
      </w:pPr>
    </w:p>
    <w:p w14:paraId="68C90629" w14:textId="57B14F4A" w:rsidR="00B41E8D" w:rsidRPr="00B70F5D"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B70F5D">
        <w:rPr>
          <w:rFonts w:ascii="Times New Roman" w:hAnsi="Times New Roman" w:cs="Times New Roman"/>
          <w:color w:val="000000"/>
          <w:sz w:val="28"/>
          <w:szCs w:val="28"/>
          <w:highlight w:val="lightGray"/>
        </w:rPr>
        <w:t>Дайте определение понятию «тип данных». Перечислите типы данных по типу возвращаемых значений функций.</w:t>
      </w:r>
    </w:p>
    <w:p w14:paraId="483BB04F" w14:textId="0C5DDE8F" w:rsidR="008D6F12" w:rsidRPr="00EA2804" w:rsidRDefault="008D6F12"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lastRenderedPageBreak/>
        <w:t>Каждая переменная имеет определенный тип. Тип данных определяет какие значение может принимать переменная.</w:t>
      </w:r>
    </w:p>
    <w:p w14:paraId="082FC302" w14:textId="48286BBB" w:rsidR="008D6F12" w:rsidRPr="00EA2804" w:rsidRDefault="008D6F12"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 xml:space="preserve">Существую такие типы данных как: </w:t>
      </w:r>
      <w:r w:rsidRPr="00EA2804">
        <w:rPr>
          <w:rFonts w:ascii="Times New Roman" w:hAnsi="Times New Roman" w:cs="Times New Roman"/>
          <w:color w:val="000000"/>
          <w:sz w:val="28"/>
          <w:szCs w:val="28"/>
          <w:lang w:val="en-US"/>
        </w:rPr>
        <w:t>bool</w:t>
      </w:r>
      <w:r w:rsidRPr="00EA2804">
        <w:rPr>
          <w:rFonts w:ascii="Times New Roman" w:hAnsi="Times New Roman" w:cs="Times New Roman"/>
          <w:color w:val="000000"/>
          <w:sz w:val="28"/>
          <w:szCs w:val="28"/>
        </w:rPr>
        <w:t xml:space="preserve">, </w:t>
      </w:r>
      <w:r w:rsidRPr="00EA2804">
        <w:rPr>
          <w:rFonts w:ascii="Times New Roman" w:hAnsi="Times New Roman" w:cs="Times New Roman"/>
          <w:color w:val="000000"/>
          <w:sz w:val="28"/>
          <w:szCs w:val="28"/>
          <w:lang w:val="en-US"/>
        </w:rPr>
        <w:t>int</w:t>
      </w:r>
      <w:r w:rsidRPr="00EA2804">
        <w:rPr>
          <w:rFonts w:ascii="Times New Roman" w:hAnsi="Times New Roman" w:cs="Times New Roman"/>
          <w:color w:val="000000"/>
          <w:sz w:val="28"/>
          <w:szCs w:val="28"/>
        </w:rPr>
        <w:t xml:space="preserve"> , </w:t>
      </w:r>
      <w:r w:rsidRPr="00EA2804">
        <w:rPr>
          <w:rFonts w:ascii="Times New Roman" w:hAnsi="Times New Roman" w:cs="Times New Roman"/>
          <w:color w:val="000000"/>
          <w:sz w:val="28"/>
          <w:szCs w:val="28"/>
          <w:lang w:val="en-US"/>
        </w:rPr>
        <w:t>double</w:t>
      </w:r>
      <w:r w:rsidRPr="00EA2804">
        <w:rPr>
          <w:rFonts w:ascii="Times New Roman" w:hAnsi="Times New Roman" w:cs="Times New Roman"/>
          <w:color w:val="000000"/>
          <w:sz w:val="28"/>
          <w:szCs w:val="28"/>
        </w:rPr>
        <w:t xml:space="preserve">, </w:t>
      </w:r>
      <w:r w:rsidRPr="00EA2804">
        <w:rPr>
          <w:rFonts w:ascii="Times New Roman" w:hAnsi="Times New Roman" w:cs="Times New Roman"/>
          <w:color w:val="000000"/>
          <w:sz w:val="28"/>
          <w:szCs w:val="28"/>
          <w:lang w:val="en-US"/>
        </w:rPr>
        <w:t>char</w:t>
      </w:r>
      <w:r w:rsidRPr="00EA2804">
        <w:rPr>
          <w:rFonts w:ascii="Times New Roman" w:hAnsi="Times New Roman" w:cs="Times New Roman"/>
          <w:color w:val="000000"/>
          <w:sz w:val="28"/>
          <w:szCs w:val="28"/>
        </w:rPr>
        <w:t xml:space="preserve">, </w:t>
      </w:r>
      <w:r w:rsidRPr="00EA2804">
        <w:rPr>
          <w:rFonts w:ascii="Times New Roman" w:hAnsi="Times New Roman" w:cs="Times New Roman"/>
          <w:color w:val="000000"/>
          <w:sz w:val="28"/>
          <w:szCs w:val="28"/>
          <w:lang w:val="en-US"/>
        </w:rPr>
        <w:t>float</w:t>
      </w:r>
    </w:p>
    <w:p w14:paraId="42CEF429" w14:textId="054CA975" w:rsidR="008D6F12" w:rsidRPr="00EA2804" w:rsidRDefault="008D6F12"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Функция может возвращать любые типы данных</w:t>
      </w:r>
    </w:p>
    <w:p w14:paraId="02FE47A3" w14:textId="6F495CB2" w:rsidR="00B41E8D" w:rsidRPr="00B70F5D"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B70F5D">
        <w:rPr>
          <w:rFonts w:ascii="Times New Roman" w:hAnsi="Times New Roman" w:cs="Times New Roman"/>
          <w:color w:val="000000"/>
          <w:sz w:val="28"/>
          <w:szCs w:val="28"/>
          <w:highlight w:val="lightGray"/>
        </w:rPr>
        <w:t>Дайте определение понятию «перегрузка функций». Приведите пример перегрузки функции.</w:t>
      </w:r>
    </w:p>
    <w:p w14:paraId="074CC680" w14:textId="029CF9D9" w:rsidR="006E1369" w:rsidRPr="00EA2804" w:rsidRDefault="006E1369"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Перегрузка операторов (перегрузка операций) – случай полиморфизма в С++, когда общеизвестный допустимый оператор приобретает новый функционал взамен старого при условии, что этот оператор применяется с объектом класса, для которого он перегружен. </w:t>
      </w:r>
    </w:p>
    <w:p w14:paraId="57D0701D" w14:textId="414A1184" w:rsidR="006E1369" w:rsidRPr="00EA2804" w:rsidRDefault="006E1369"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 xml:space="preserve">class </w:t>
      </w:r>
      <w:r w:rsidR="008C1ADE" w:rsidRPr="00EA2804">
        <w:rPr>
          <w:rFonts w:ascii="Times New Roman" w:hAnsi="Times New Roman" w:cs="Times New Roman"/>
          <w:sz w:val="28"/>
          <w:szCs w:val="28"/>
          <w:lang w:val="en-US"/>
        </w:rPr>
        <w:t>Counter</w:t>
      </w:r>
    </w:p>
    <w:p w14:paraId="66A7DCCF" w14:textId="77777777" w:rsidR="006E1369" w:rsidRPr="00EA2804" w:rsidRDefault="006E1369" w:rsidP="00EA2804">
      <w:pPr>
        <w:spacing w:after="0" w:line="240" w:lineRule="auto"/>
        <w:ind w:firstLine="709"/>
        <w:rPr>
          <w:rFonts w:ascii="Times New Roman" w:hAnsi="Times New Roman" w:cs="Times New Roman"/>
          <w:sz w:val="28"/>
          <w:szCs w:val="28"/>
          <w:lang w:val="en-US"/>
        </w:rPr>
      </w:pPr>
      <w:r w:rsidRPr="00EA2804">
        <w:rPr>
          <w:rFonts w:ascii="Times New Roman" w:hAnsi="Times New Roman" w:cs="Times New Roman"/>
          <w:sz w:val="28"/>
          <w:szCs w:val="28"/>
          <w:lang w:val="en-US"/>
        </w:rPr>
        <w:t xml:space="preserve">{ </w:t>
      </w:r>
    </w:p>
    <w:p w14:paraId="2D9153C8" w14:textId="77777777" w:rsidR="006E1369" w:rsidRPr="00EA2804" w:rsidRDefault="006E1369" w:rsidP="00EA2804">
      <w:pPr>
        <w:spacing w:after="0" w:line="240" w:lineRule="auto"/>
        <w:ind w:firstLine="709"/>
        <w:rPr>
          <w:rFonts w:ascii="Times New Roman" w:hAnsi="Times New Roman" w:cs="Times New Roman"/>
          <w:sz w:val="28"/>
          <w:szCs w:val="28"/>
          <w:lang w:val="en-US"/>
        </w:rPr>
      </w:pPr>
      <w:r w:rsidRPr="00EA2804">
        <w:rPr>
          <w:rFonts w:ascii="Times New Roman" w:hAnsi="Times New Roman" w:cs="Times New Roman"/>
          <w:sz w:val="28"/>
          <w:szCs w:val="28"/>
          <w:lang w:val="en-US"/>
        </w:rPr>
        <w:t xml:space="preserve">public: </w:t>
      </w:r>
    </w:p>
    <w:p w14:paraId="5197A1B0" w14:textId="148A36E4" w:rsidR="006E1369" w:rsidRPr="00EA2804" w:rsidRDefault="008C1ADE" w:rsidP="00EA2804">
      <w:pPr>
        <w:spacing w:after="0" w:line="240" w:lineRule="auto"/>
        <w:ind w:firstLine="709"/>
        <w:rPr>
          <w:rFonts w:ascii="Times New Roman" w:hAnsi="Times New Roman" w:cs="Times New Roman"/>
          <w:sz w:val="28"/>
          <w:szCs w:val="28"/>
          <w:lang w:val="en-US"/>
        </w:rPr>
      </w:pPr>
      <w:r w:rsidRPr="00EA2804">
        <w:rPr>
          <w:rFonts w:ascii="Times New Roman" w:hAnsi="Times New Roman" w:cs="Times New Roman"/>
          <w:sz w:val="28"/>
          <w:szCs w:val="28"/>
          <w:lang w:val="en-US"/>
        </w:rPr>
        <w:t xml:space="preserve">Counter </w:t>
      </w:r>
      <w:r w:rsidR="006E1369" w:rsidRPr="00EA2804">
        <w:rPr>
          <w:rFonts w:ascii="Times New Roman" w:hAnsi="Times New Roman" w:cs="Times New Roman"/>
          <w:sz w:val="28"/>
          <w:szCs w:val="28"/>
          <w:lang w:val="en-US"/>
        </w:rPr>
        <w:t xml:space="preserve">operator </w:t>
      </w:r>
      <w:r w:rsidRPr="00EA2804">
        <w:rPr>
          <w:rFonts w:ascii="Times New Roman" w:hAnsi="Times New Roman" w:cs="Times New Roman"/>
          <w:sz w:val="28"/>
          <w:szCs w:val="28"/>
          <w:lang w:val="en-US"/>
        </w:rPr>
        <w:t>++</w:t>
      </w:r>
      <w:r w:rsidR="006E1369" w:rsidRPr="00EA2804">
        <w:rPr>
          <w:rFonts w:ascii="Times New Roman" w:hAnsi="Times New Roman" w:cs="Times New Roman"/>
          <w:sz w:val="28"/>
          <w:szCs w:val="28"/>
          <w:lang w:val="en-US"/>
        </w:rPr>
        <w:t xml:space="preserve"> (</w:t>
      </w:r>
      <w:r w:rsidRPr="00EA2804">
        <w:rPr>
          <w:rFonts w:ascii="Times New Roman" w:hAnsi="Times New Roman" w:cs="Times New Roman"/>
          <w:sz w:val="28"/>
          <w:szCs w:val="28"/>
          <w:lang w:val="en-US"/>
        </w:rPr>
        <w:t>int</w:t>
      </w:r>
      <w:r w:rsidR="006E1369" w:rsidRPr="00EA2804">
        <w:rPr>
          <w:rFonts w:ascii="Times New Roman" w:hAnsi="Times New Roman" w:cs="Times New Roman"/>
          <w:sz w:val="28"/>
          <w:szCs w:val="28"/>
          <w:lang w:val="en-US"/>
        </w:rPr>
        <w:t>)//</w:t>
      </w:r>
      <w:r w:rsidR="006E1369" w:rsidRPr="00EA2804">
        <w:rPr>
          <w:rFonts w:ascii="Times New Roman" w:hAnsi="Times New Roman" w:cs="Times New Roman"/>
          <w:sz w:val="28"/>
          <w:szCs w:val="28"/>
        </w:rPr>
        <w:t>перегрузка</w:t>
      </w:r>
      <w:r w:rsidR="006E1369" w:rsidRPr="00EA2804">
        <w:rPr>
          <w:rFonts w:ascii="Times New Roman" w:hAnsi="Times New Roman" w:cs="Times New Roman"/>
          <w:sz w:val="28"/>
          <w:szCs w:val="28"/>
          <w:lang w:val="en-US"/>
        </w:rPr>
        <w:t xml:space="preserve"> </w:t>
      </w:r>
      <w:r w:rsidR="006E1369" w:rsidRPr="00EA2804">
        <w:rPr>
          <w:rFonts w:ascii="Times New Roman" w:hAnsi="Times New Roman" w:cs="Times New Roman"/>
          <w:sz w:val="28"/>
          <w:szCs w:val="28"/>
        </w:rPr>
        <w:t>оператора</w:t>
      </w:r>
      <w:r w:rsidR="006E1369" w:rsidRPr="00EA2804">
        <w:rPr>
          <w:rFonts w:ascii="Times New Roman" w:hAnsi="Times New Roman" w:cs="Times New Roman"/>
          <w:sz w:val="28"/>
          <w:szCs w:val="28"/>
          <w:lang w:val="en-US"/>
        </w:rPr>
        <w:t xml:space="preserve"> # </w:t>
      </w:r>
      <w:r w:rsidR="006E1369" w:rsidRPr="00EA2804">
        <w:rPr>
          <w:rFonts w:ascii="Times New Roman" w:hAnsi="Times New Roman" w:cs="Times New Roman"/>
          <w:sz w:val="28"/>
          <w:szCs w:val="28"/>
        </w:rPr>
        <w:t>для</w:t>
      </w:r>
      <w:r w:rsidR="006E1369" w:rsidRPr="00EA2804">
        <w:rPr>
          <w:rFonts w:ascii="Times New Roman" w:hAnsi="Times New Roman" w:cs="Times New Roman"/>
          <w:sz w:val="28"/>
          <w:szCs w:val="28"/>
          <w:lang w:val="en-US"/>
        </w:rPr>
        <w:t xml:space="preserve"> </w:t>
      </w:r>
      <w:r w:rsidR="006E1369" w:rsidRPr="00EA2804">
        <w:rPr>
          <w:rFonts w:ascii="Times New Roman" w:hAnsi="Times New Roman" w:cs="Times New Roman"/>
          <w:sz w:val="28"/>
          <w:szCs w:val="28"/>
        </w:rPr>
        <w:t>класса</w:t>
      </w:r>
      <w:r w:rsidR="006E1369" w:rsidRPr="00EA2804">
        <w:rPr>
          <w:rFonts w:ascii="Times New Roman" w:hAnsi="Times New Roman" w:cs="Times New Roman"/>
          <w:sz w:val="28"/>
          <w:szCs w:val="28"/>
          <w:lang w:val="en-US"/>
        </w:rPr>
        <w:t xml:space="preserve"> </w:t>
      </w:r>
      <w:r w:rsidR="006E1369" w:rsidRPr="00EA2804">
        <w:rPr>
          <w:rFonts w:ascii="Times New Roman" w:hAnsi="Times New Roman" w:cs="Times New Roman"/>
          <w:sz w:val="28"/>
          <w:szCs w:val="28"/>
        </w:rPr>
        <w:t>ААА</w:t>
      </w:r>
      <w:r w:rsidR="006E1369" w:rsidRPr="00EA2804">
        <w:rPr>
          <w:rFonts w:ascii="Times New Roman" w:hAnsi="Times New Roman" w:cs="Times New Roman"/>
          <w:sz w:val="28"/>
          <w:szCs w:val="28"/>
          <w:lang w:val="en-US"/>
        </w:rPr>
        <w:t xml:space="preserve"> </w:t>
      </w:r>
    </w:p>
    <w:p w14:paraId="6760EC62" w14:textId="77777777" w:rsidR="008C1ADE" w:rsidRPr="00EA2804" w:rsidRDefault="006E1369" w:rsidP="00EA2804">
      <w:pPr>
        <w:spacing w:after="0" w:line="240" w:lineRule="auto"/>
        <w:ind w:firstLine="709"/>
        <w:rPr>
          <w:rFonts w:ascii="Times New Roman" w:hAnsi="Times New Roman" w:cs="Times New Roman"/>
          <w:sz w:val="28"/>
          <w:szCs w:val="28"/>
        </w:rPr>
      </w:pPr>
      <w:r w:rsidRPr="00EA2804">
        <w:rPr>
          <w:rFonts w:ascii="Times New Roman" w:hAnsi="Times New Roman" w:cs="Times New Roman"/>
          <w:sz w:val="28"/>
          <w:szCs w:val="28"/>
        </w:rPr>
        <w:t xml:space="preserve">{ </w:t>
      </w:r>
    </w:p>
    <w:p w14:paraId="58200DD7" w14:textId="06EB0883" w:rsidR="008C1ADE" w:rsidRPr="00EA2804" w:rsidRDefault="008C1ADE" w:rsidP="00EA2804">
      <w:pPr>
        <w:spacing w:after="0" w:line="240" w:lineRule="auto"/>
        <w:ind w:firstLine="709"/>
        <w:rPr>
          <w:rFonts w:ascii="Times New Roman" w:hAnsi="Times New Roman" w:cs="Times New Roman"/>
          <w:sz w:val="28"/>
          <w:szCs w:val="28"/>
          <w:lang w:val="en-US"/>
        </w:rPr>
      </w:pPr>
      <w:r w:rsidRPr="00EA2804">
        <w:rPr>
          <w:rFonts w:ascii="Times New Roman" w:hAnsi="Times New Roman" w:cs="Times New Roman"/>
          <w:sz w:val="28"/>
          <w:szCs w:val="28"/>
        </w:rPr>
        <w:tab/>
      </w:r>
      <w:r w:rsidRPr="00EA2804">
        <w:rPr>
          <w:rFonts w:ascii="Times New Roman" w:hAnsi="Times New Roman" w:cs="Times New Roman"/>
          <w:sz w:val="28"/>
          <w:szCs w:val="28"/>
          <w:lang w:val="en-US"/>
        </w:rPr>
        <w:t>Count++;</w:t>
      </w:r>
    </w:p>
    <w:p w14:paraId="01B24BE8" w14:textId="1CB84EEE" w:rsidR="008C1ADE" w:rsidRPr="00EA2804" w:rsidRDefault="008C1ADE" w:rsidP="00EA2804">
      <w:pPr>
        <w:spacing w:after="0" w:line="240" w:lineRule="auto"/>
        <w:ind w:firstLine="709"/>
        <w:rPr>
          <w:rFonts w:ascii="Times New Roman" w:hAnsi="Times New Roman" w:cs="Times New Roman"/>
          <w:sz w:val="28"/>
          <w:szCs w:val="28"/>
        </w:rPr>
      </w:pPr>
      <w:r w:rsidRPr="00EA2804">
        <w:rPr>
          <w:rFonts w:ascii="Times New Roman" w:hAnsi="Times New Roman" w:cs="Times New Roman"/>
          <w:sz w:val="28"/>
          <w:szCs w:val="28"/>
          <w:lang w:val="en-US"/>
        </w:rPr>
        <w:tab/>
        <w:t>Return</w:t>
      </w:r>
      <w:r w:rsidRPr="00EA2804">
        <w:rPr>
          <w:rFonts w:ascii="Times New Roman" w:hAnsi="Times New Roman" w:cs="Times New Roman"/>
          <w:sz w:val="28"/>
          <w:szCs w:val="28"/>
        </w:rPr>
        <w:t xml:space="preserve"> *</w:t>
      </w:r>
      <w:r w:rsidRPr="00EA2804">
        <w:rPr>
          <w:rFonts w:ascii="Times New Roman" w:hAnsi="Times New Roman" w:cs="Times New Roman"/>
          <w:sz w:val="28"/>
          <w:szCs w:val="28"/>
          <w:lang w:val="en-US"/>
        </w:rPr>
        <w:t>this;</w:t>
      </w:r>
    </w:p>
    <w:p w14:paraId="23370B51" w14:textId="7319860E" w:rsidR="006E1369" w:rsidRPr="00EA2804" w:rsidRDefault="006E1369" w:rsidP="00EA2804">
      <w:pPr>
        <w:spacing w:after="0" w:line="240" w:lineRule="auto"/>
        <w:ind w:firstLine="709"/>
        <w:rPr>
          <w:rFonts w:ascii="Times New Roman" w:hAnsi="Times New Roman" w:cs="Times New Roman"/>
          <w:sz w:val="28"/>
          <w:szCs w:val="28"/>
        </w:rPr>
      </w:pPr>
      <w:r w:rsidRPr="00EA2804">
        <w:rPr>
          <w:rFonts w:ascii="Times New Roman" w:hAnsi="Times New Roman" w:cs="Times New Roman"/>
          <w:sz w:val="28"/>
          <w:szCs w:val="28"/>
        </w:rPr>
        <w:t>}</w:t>
      </w:r>
    </w:p>
    <w:p w14:paraId="6C75F978" w14:textId="173A653C" w:rsidR="006E1369" w:rsidRDefault="006E1369" w:rsidP="00EA2804">
      <w:pPr>
        <w:spacing w:after="0" w:line="240" w:lineRule="auto"/>
        <w:ind w:firstLine="709"/>
        <w:rPr>
          <w:rFonts w:ascii="Times New Roman" w:hAnsi="Times New Roman" w:cs="Times New Roman"/>
          <w:sz w:val="28"/>
          <w:szCs w:val="28"/>
        </w:rPr>
      </w:pPr>
      <w:r w:rsidRPr="00EA2804">
        <w:rPr>
          <w:rFonts w:ascii="Times New Roman" w:hAnsi="Times New Roman" w:cs="Times New Roman"/>
          <w:sz w:val="28"/>
          <w:szCs w:val="28"/>
        </w:rPr>
        <w:t xml:space="preserve"> };</w:t>
      </w:r>
    </w:p>
    <w:p w14:paraId="364A65DF" w14:textId="178237AE" w:rsidR="00B70F5D" w:rsidRPr="00EA2804" w:rsidRDefault="00B70F5D" w:rsidP="00EA2804">
      <w:pPr>
        <w:spacing w:after="0" w:line="240" w:lineRule="auto"/>
        <w:ind w:firstLine="709"/>
        <w:rPr>
          <w:rFonts w:ascii="Times New Roman" w:hAnsi="Times New Roman" w:cs="Times New Roman"/>
          <w:color w:val="000000"/>
          <w:sz w:val="28"/>
          <w:szCs w:val="28"/>
        </w:rPr>
      </w:pPr>
      <w:r>
        <w:rPr>
          <w:noProof/>
        </w:rPr>
        <w:drawing>
          <wp:inline distT="0" distB="0" distL="0" distR="0" wp14:anchorId="799EBBD7" wp14:editId="73754D08">
            <wp:extent cx="3319780" cy="463367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314" t="39931" r="78739" b="20497"/>
                    <a:stretch/>
                  </pic:blipFill>
                  <pic:spPr bwMode="auto">
                    <a:xfrm>
                      <a:off x="0" y="0"/>
                      <a:ext cx="3324314" cy="4640002"/>
                    </a:xfrm>
                    <a:prstGeom prst="rect">
                      <a:avLst/>
                    </a:prstGeom>
                    <a:ln>
                      <a:noFill/>
                    </a:ln>
                    <a:extLst>
                      <a:ext uri="{53640926-AAD7-44D8-BBD7-CCE9431645EC}">
                        <a14:shadowObscured xmlns:a14="http://schemas.microsoft.com/office/drawing/2010/main"/>
                      </a:ext>
                    </a:extLst>
                  </pic:spPr>
                </pic:pic>
              </a:graphicData>
            </a:graphic>
          </wp:inline>
        </w:drawing>
      </w:r>
    </w:p>
    <w:p w14:paraId="1D11BDBA" w14:textId="33F5E195" w:rsidR="008D6F12"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B70F5D">
        <w:rPr>
          <w:rFonts w:ascii="Times New Roman" w:hAnsi="Times New Roman" w:cs="Times New Roman"/>
          <w:color w:val="000000"/>
          <w:sz w:val="28"/>
          <w:szCs w:val="28"/>
          <w:highlight w:val="lightGray"/>
        </w:rPr>
        <w:t>Дайте определение понятию «минимального остовного дерева». Опишите алгоритм Р. Прима. Приведите пример данного алгоритма.</w:t>
      </w:r>
    </w:p>
    <w:p w14:paraId="7ADBDB01" w14:textId="5F6DB94F" w:rsidR="00B70F5D" w:rsidRDefault="00B70F5D" w:rsidP="00B70F5D">
      <w:pPr>
        <w:spacing w:after="0" w:line="240" w:lineRule="auto"/>
        <w:ind w:left="709"/>
        <w:jc w:val="both"/>
        <w:rPr>
          <w:rFonts w:ascii="Times New Roman" w:hAnsi="Times New Roman" w:cs="Times New Roman"/>
          <w:color w:val="000000"/>
          <w:sz w:val="28"/>
          <w:szCs w:val="28"/>
          <w:highlight w:val="lightGray"/>
        </w:rPr>
      </w:pPr>
    </w:p>
    <w:p w14:paraId="0F6B06F6" w14:textId="20C84BDF" w:rsidR="00B70F5D" w:rsidRPr="00C258EB" w:rsidRDefault="00C258EB" w:rsidP="00C258EB">
      <w:pPr>
        <w:spacing w:after="0" w:line="240" w:lineRule="auto"/>
        <w:jc w:val="both"/>
        <w:rPr>
          <w:rFonts w:ascii="Times New Roman" w:hAnsi="Times New Roman" w:cs="Times New Roman"/>
          <w:color w:val="000000"/>
          <w:sz w:val="28"/>
          <w:szCs w:val="28"/>
        </w:rPr>
      </w:pPr>
      <w:r w:rsidRPr="00C258EB">
        <w:rPr>
          <w:rFonts w:ascii="Times New Roman" w:hAnsi="Times New Roman" w:cs="Times New Roman"/>
          <w:b/>
          <w:bCs/>
          <w:color w:val="000000"/>
          <w:sz w:val="28"/>
          <w:szCs w:val="28"/>
        </w:rPr>
        <w:lastRenderedPageBreak/>
        <w:t>Минимальное остовное дерево</w:t>
      </w:r>
      <w:r w:rsidRPr="00C258EB">
        <w:rPr>
          <w:rFonts w:ascii="Times New Roman" w:hAnsi="Times New Roman" w:cs="Times New Roman"/>
          <w:color w:val="000000"/>
          <w:sz w:val="28"/>
          <w:szCs w:val="28"/>
        </w:rPr>
        <w:t> (или </w:t>
      </w:r>
      <w:r w:rsidRPr="00C258EB">
        <w:rPr>
          <w:rFonts w:ascii="Times New Roman" w:hAnsi="Times New Roman" w:cs="Times New Roman"/>
          <w:b/>
          <w:bCs/>
          <w:color w:val="000000"/>
          <w:sz w:val="28"/>
          <w:szCs w:val="28"/>
        </w:rPr>
        <w:t>минимальное</w:t>
      </w:r>
      <w:r w:rsidRPr="00C258EB">
        <w:rPr>
          <w:rFonts w:ascii="Times New Roman" w:hAnsi="Times New Roman" w:cs="Times New Roman"/>
          <w:color w:val="000000"/>
          <w:sz w:val="28"/>
          <w:szCs w:val="28"/>
        </w:rPr>
        <w:t> покрывающее </w:t>
      </w:r>
      <w:r w:rsidRPr="00C258EB">
        <w:rPr>
          <w:rFonts w:ascii="Times New Roman" w:hAnsi="Times New Roman" w:cs="Times New Roman"/>
          <w:b/>
          <w:bCs/>
          <w:color w:val="000000"/>
          <w:sz w:val="28"/>
          <w:szCs w:val="28"/>
        </w:rPr>
        <w:t>дерево</w:t>
      </w:r>
      <w:r w:rsidRPr="00C258EB">
        <w:rPr>
          <w:rFonts w:ascii="Times New Roman" w:hAnsi="Times New Roman" w:cs="Times New Roman"/>
          <w:color w:val="000000"/>
          <w:sz w:val="28"/>
          <w:szCs w:val="28"/>
        </w:rPr>
        <w:t>) в связанном взвешенном неориентированном графе — это </w:t>
      </w:r>
      <w:r w:rsidRPr="00C258EB">
        <w:rPr>
          <w:rFonts w:ascii="Times New Roman" w:hAnsi="Times New Roman" w:cs="Times New Roman"/>
          <w:b/>
          <w:bCs/>
          <w:color w:val="000000"/>
          <w:sz w:val="28"/>
          <w:szCs w:val="28"/>
        </w:rPr>
        <w:t>остовное дерево</w:t>
      </w:r>
      <w:r w:rsidRPr="00C258EB">
        <w:rPr>
          <w:rFonts w:ascii="Times New Roman" w:hAnsi="Times New Roman" w:cs="Times New Roman"/>
          <w:color w:val="000000"/>
          <w:sz w:val="28"/>
          <w:szCs w:val="28"/>
        </w:rPr>
        <w:t> этого графа, имеющее минимальный возможный вес, где под весом </w:t>
      </w:r>
      <w:r w:rsidRPr="00C258EB">
        <w:rPr>
          <w:rFonts w:ascii="Times New Roman" w:hAnsi="Times New Roman" w:cs="Times New Roman"/>
          <w:b/>
          <w:bCs/>
          <w:color w:val="000000"/>
          <w:sz w:val="28"/>
          <w:szCs w:val="28"/>
        </w:rPr>
        <w:t>дерева</w:t>
      </w:r>
      <w:r w:rsidRPr="00C258EB">
        <w:rPr>
          <w:rFonts w:ascii="Times New Roman" w:hAnsi="Times New Roman" w:cs="Times New Roman"/>
          <w:color w:val="000000"/>
          <w:sz w:val="28"/>
          <w:szCs w:val="28"/>
        </w:rPr>
        <w:t> понимается сумма весов входящих в него рёбер.</w:t>
      </w:r>
    </w:p>
    <w:p w14:paraId="4DAC683B" w14:textId="77777777" w:rsidR="00C258EB" w:rsidRPr="00333EBA" w:rsidRDefault="00C258EB" w:rsidP="00C258EB">
      <w:pPr>
        <w:ind w:firstLine="709"/>
        <w:rPr>
          <w:rFonts w:ascii="Times New Roman" w:eastAsia="Times New Roman" w:hAnsi="Times New Roman" w:cs="Times New Roman"/>
          <w:sz w:val="26"/>
          <w:szCs w:val="26"/>
        </w:rPr>
      </w:pPr>
      <w:r w:rsidRPr="00333EBA">
        <w:rPr>
          <w:rFonts w:ascii="Times New Roman" w:eastAsia="Times New Roman" w:hAnsi="Times New Roman" w:cs="Times New Roman"/>
          <w:sz w:val="26"/>
          <w:szCs w:val="26"/>
        </w:rPr>
        <w:t>Неформальное описание алгоритма:</w:t>
      </w:r>
    </w:p>
    <w:p w14:paraId="6A278243" w14:textId="77777777" w:rsidR="00C258EB" w:rsidRPr="00333EBA" w:rsidRDefault="00C258EB" w:rsidP="00C258EB">
      <w:pPr>
        <w:numPr>
          <w:ilvl w:val="0"/>
          <w:numId w:val="6"/>
        </w:numPr>
        <w:spacing w:after="0" w:line="240" w:lineRule="auto"/>
        <w:rPr>
          <w:rFonts w:ascii="Times New Roman" w:eastAsia="Times New Roman" w:hAnsi="Times New Roman" w:cs="Times New Roman"/>
          <w:sz w:val="26"/>
          <w:szCs w:val="26"/>
        </w:rPr>
      </w:pPr>
      <w:r w:rsidRPr="00333EBA">
        <w:rPr>
          <w:rFonts w:ascii="Times New Roman" w:eastAsia="Times New Roman" w:hAnsi="Times New Roman" w:cs="Times New Roman"/>
          <w:sz w:val="26"/>
          <w:szCs w:val="26"/>
        </w:rPr>
        <w:t xml:space="preserve">Выбрать корневую вершину </w:t>
      </w:r>
      <w:r w:rsidRPr="00333EBA">
        <w:rPr>
          <w:rFonts w:ascii="Times New Roman" w:eastAsia="Times New Roman" w:hAnsi="Times New Roman" w:cs="Times New Roman"/>
          <w:sz w:val="26"/>
          <w:szCs w:val="26"/>
          <w:lang w:val="en-US"/>
        </w:rPr>
        <w:t>V</w:t>
      </w:r>
      <w:r w:rsidRPr="00333EBA">
        <w:rPr>
          <w:rFonts w:ascii="Times New Roman" w:eastAsia="Times New Roman" w:hAnsi="Times New Roman" w:cs="Times New Roman"/>
          <w:sz w:val="26"/>
          <w:szCs w:val="26"/>
        </w:rPr>
        <w:t>;</w:t>
      </w:r>
    </w:p>
    <w:p w14:paraId="08BD3496" w14:textId="77777777" w:rsidR="00C258EB" w:rsidRPr="00333EBA" w:rsidRDefault="00C258EB" w:rsidP="00C258EB">
      <w:pPr>
        <w:numPr>
          <w:ilvl w:val="0"/>
          <w:numId w:val="6"/>
        </w:numPr>
        <w:spacing w:after="0" w:line="240" w:lineRule="auto"/>
        <w:rPr>
          <w:rFonts w:ascii="Times New Roman" w:eastAsia="Times New Roman" w:hAnsi="Times New Roman" w:cs="Times New Roman"/>
          <w:sz w:val="26"/>
          <w:szCs w:val="26"/>
        </w:rPr>
      </w:pPr>
      <w:r w:rsidRPr="00333EBA">
        <w:rPr>
          <w:rFonts w:ascii="Times New Roman" w:eastAsia="Times New Roman" w:hAnsi="Times New Roman" w:cs="Times New Roman"/>
          <w:sz w:val="26"/>
          <w:szCs w:val="26"/>
        </w:rPr>
        <w:t xml:space="preserve">Пометить вершину </w:t>
      </w:r>
      <w:r w:rsidRPr="00333EBA">
        <w:rPr>
          <w:rFonts w:ascii="Times New Roman" w:eastAsia="Times New Roman" w:hAnsi="Times New Roman" w:cs="Times New Roman"/>
          <w:sz w:val="26"/>
          <w:szCs w:val="26"/>
          <w:lang w:val="en-US"/>
        </w:rPr>
        <w:t>V</w:t>
      </w:r>
      <w:r w:rsidRPr="00333EBA">
        <w:rPr>
          <w:rFonts w:ascii="Times New Roman" w:eastAsia="Times New Roman" w:hAnsi="Times New Roman" w:cs="Times New Roman"/>
          <w:sz w:val="26"/>
          <w:szCs w:val="26"/>
        </w:rPr>
        <w:t xml:space="preserve"> как посещенную;</w:t>
      </w:r>
    </w:p>
    <w:p w14:paraId="5D9715B6" w14:textId="77777777" w:rsidR="00C258EB" w:rsidRPr="00333EBA" w:rsidRDefault="00C258EB" w:rsidP="00C258EB">
      <w:pPr>
        <w:numPr>
          <w:ilvl w:val="0"/>
          <w:numId w:val="6"/>
        </w:numPr>
        <w:spacing w:after="0" w:line="240" w:lineRule="auto"/>
        <w:rPr>
          <w:rFonts w:ascii="Times New Roman" w:eastAsia="Times New Roman" w:hAnsi="Times New Roman" w:cs="Times New Roman"/>
          <w:sz w:val="26"/>
          <w:szCs w:val="26"/>
        </w:rPr>
      </w:pPr>
      <w:r w:rsidRPr="00333EBA">
        <w:rPr>
          <w:rFonts w:ascii="Times New Roman" w:eastAsia="Times New Roman" w:hAnsi="Times New Roman" w:cs="Times New Roman"/>
          <w:sz w:val="26"/>
          <w:szCs w:val="26"/>
        </w:rPr>
        <w:t xml:space="preserve">Для каждой смежной с </w:t>
      </w:r>
      <w:r w:rsidRPr="00333EBA">
        <w:rPr>
          <w:rFonts w:ascii="Times New Roman" w:eastAsia="Times New Roman" w:hAnsi="Times New Roman" w:cs="Times New Roman"/>
          <w:sz w:val="26"/>
          <w:szCs w:val="26"/>
          <w:lang w:val="en-US"/>
        </w:rPr>
        <w:t>V</w:t>
      </w:r>
      <w:r w:rsidRPr="00333EBA">
        <w:rPr>
          <w:rFonts w:ascii="Times New Roman" w:eastAsia="Times New Roman" w:hAnsi="Times New Roman" w:cs="Times New Roman"/>
          <w:sz w:val="26"/>
          <w:szCs w:val="26"/>
        </w:rPr>
        <w:t xml:space="preserve"> вершины установить затраты кратчайшего ребра;</w:t>
      </w:r>
    </w:p>
    <w:p w14:paraId="0828E24E" w14:textId="77777777" w:rsidR="00C258EB" w:rsidRPr="00333EBA" w:rsidRDefault="00C258EB" w:rsidP="00C258EB">
      <w:pPr>
        <w:numPr>
          <w:ilvl w:val="0"/>
          <w:numId w:val="6"/>
        </w:numPr>
        <w:spacing w:after="0" w:line="240" w:lineRule="auto"/>
        <w:rPr>
          <w:rFonts w:ascii="Times New Roman" w:eastAsia="Times New Roman" w:hAnsi="Times New Roman" w:cs="Times New Roman"/>
          <w:sz w:val="26"/>
          <w:szCs w:val="26"/>
        </w:rPr>
      </w:pPr>
      <w:r w:rsidRPr="00333EBA">
        <w:rPr>
          <w:rFonts w:ascii="Times New Roman" w:eastAsia="Times New Roman" w:hAnsi="Times New Roman" w:cs="Times New Roman"/>
          <w:sz w:val="26"/>
          <w:szCs w:val="26"/>
        </w:rPr>
        <w:t>Выбрать не посещённую вершину с наименьшим весом ребра в качестве текущей вершины;</w:t>
      </w:r>
    </w:p>
    <w:p w14:paraId="237E6F21" w14:textId="77777777" w:rsidR="00C258EB" w:rsidRPr="00333EBA" w:rsidRDefault="00C258EB" w:rsidP="00C258EB">
      <w:pPr>
        <w:numPr>
          <w:ilvl w:val="0"/>
          <w:numId w:val="6"/>
        </w:numPr>
        <w:spacing w:after="0" w:line="240" w:lineRule="auto"/>
        <w:rPr>
          <w:rFonts w:ascii="Times New Roman" w:eastAsia="Times New Roman" w:hAnsi="Times New Roman" w:cs="Times New Roman"/>
          <w:sz w:val="26"/>
          <w:szCs w:val="26"/>
        </w:rPr>
      </w:pPr>
      <w:r w:rsidRPr="00333EBA">
        <w:rPr>
          <w:rFonts w:ascii="Times New Roman" w:eastAsia="Times New Roman" w:hAnsi="Times New Roman" w:cs="Times New Roman"/>
          <w:sz w:val="26"/>
          <w:szCs w:val="26"/>
        </w:rPr>
        <w:t xml:space="preserve">Пометить вершину </w:t>
      </w:r>
      <w:r w:rsidRPr="00333EBA">
        <w:rPr>
          <w:rFonts w:ascii="Times New Roman" w:eastAsia="Times New Roman" w:hAnsi="Times New Roman" w:cs="Times New Roman"/>
          <w:sz w:val="26"/>
          <w:szCs w:val="26"/>
          <w:lang w:val="en-US"/>
        </w:rPr>
        <w:t>V</w:t>
      </w:r>
      <w:r w:rsidRPr="00333EBA">
        <w:rPr>
          <w:rFonts w:ascii="Times New Roman" w:eastAsia="Times New Roman" w:hAnsi="Times New Roman" w:cs="Times New Roman"/>
          <w:sz w:val="26"/>
          <w:szCs w:val="26"/>
        </w:rPr>
        <w:t xml:space="preserve"> как посещенную</w:t>
      </w:r>
      <w:r w:rsidRPr="00333EBA">
        <w:rPr>
          <w:rFonts w:ascii="Times New Roman" w:eastAsia="Times New Roman" w:hAnsi="Times New Roman" w:cs="Times New Roman"/>
          <w:i/>
          <w:iCs/>
          <w:sz w:val="26"/>
          <w:szCs w:val="26"/>
        </w:rPr>
        <w:t xml:space="preserve"> </w:t>
      </w:r>
      <w:r w:rsidRPr="00333EBA">
        <w:rPr>
          <w:rFonts w:ascii="Times New Roman" w:eastAsia="Times New Roman" w:hAnsi="Times New Roman" w:cs="Times New Roman"/>
          <w:sz w:val="26"/>
          <w:szCs w:val="26"/>
        </w:rPr>
        <w:t>и добавить связывающее ребро в остовное дерево;</w:t>
      </w:r>
    </w:p>
    <w:p w14:paraId="4479FF95" w14:textId="77777777" w:rsidR="00C258EB" w:rsidRDefault="00C258EB" w:rsidP="00C258EB">
      <w:pPr>
        <w:numPr>
          <w:ilvl w:val="0"/>
          <w:numId w:val="6"/>
        </w:numPr>
        <w:spacing w:after="0" w:line="240" w:lineRule="auto"/>
        <w:rPr>
          <w:rFonts w:ascii="Times New Roman" w:eastAsia="Times New Roman" w:hAnsi="Times New Roman" w:cs="Times New Roman"/>
          <w:sz w:val="26"/>
          <w:szCs w:val="26"/>
        </w:rPr>
      </w:pPr>
      <w:r w:rsidRPr="0022240D">
        <w:rPr>
          <w:rFonts w:ascii="Times New Roman" w:eastAsia="Times New Roman" w:hAnsi="Times New Roman" w:cs="Times New Roman"/>
          <w:sz w:val="26"/>
          <w:szCs w:val="26"/>
        </w:rPr>
        <w:t>Повторить все шаги со второго, пока не будут посещены все вершины.</w:t>
      </w:r>
    </w:p>
    <w:p w14:paraId="326489F9" w14:textId="368A17E5" w:rsidR="00C97E15" w:rsidRPr="00C258EB" w:rsidRDefault="00C258EB" w:rsidP="00C258EB">
      <w:pPr>
        <w:pStyle w:val="a7"/>
        <w:numPr>
          <w:ilvl w:val="0"/>
          <w:numId w:val="6"/>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Продолжайте добавлять ребра, пока не достигнете всех вершин</w:t>
      </w:r>
    </w:p>
    <w:p w14:paraId="1B922C62" w14:textId="011F14C2" w:rsidR="00C258EB" w:rsidRDefault="00C258EB" w:rsidP="00C258EB">
      <w:pPr>
        <w:spacing w:after="0" w:line="240" w:lineRule="auto"/>
        <w:jc w:val="center"/>
        <w:rPr>
          <w:rFonts w:ascii="Times New Roman" w:hAnsi="Times New Roman" w:cs="Times New Roman"/>
          <w:sz w:val="28"/>
          <w:szCs w:val="28"/>
        </w:rPr>
      </w:pPr>
      <w:r w:rsidRPr="00333EBA">
        <w:rPr>
          <w:noProof/>
        </w:rPr>
        <w:drawing>
          <wp:inline distT="0" distB="0" distL="0" distR="0" wp14:anchorId="68DE54F8" wp14:editId="616A7CBE">
            <wp:extent cx="4824117" cy="6150429"/>
            <wp:effectExtent l="0" t="0" r="0" b="3175"/>
            <wp:docPr id="39" name="Рисунок 39" descr="https://evileg.com/media/users/mafulechka/photos/photo_qKWiIiY.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evileg.com/media/users/mafulechka/photos/photo_qKWiIiY.jp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9113" cy="6156798"/>
                    </a:xfrm>
                    <a:prstGeom prst="rect">
                      <a:avLst/>
                    </a:prstGeom>
                    <a:noFill/>
                    <a:ln>
                      <a:noFill/>
                    </a:ln>
                  </pic:spPr>
                </pic:pic>
              </a:graphicData>
            </a:graphic>
          </wp:inline>
        </w:drawing>
      </w:r>
    </w:p>
    <w:p w14:paraId="206BF8A5" w14:textId="692EA530" w:rsidR="00F510E6" w:rsidRDefault="00F510E6" w:rsidP="00C258EB">
      <w:pPr>
        <w:spacing w:after="0" w:line="240" w:lineRule="auto"/>
        <w:jc w:val="center"/>
        <w:rPr>
          <w:rFonts w:ascii="Times New Roman" w:hAnsi="Times New Roman" w:cs="Times New Roman"/>
          <w:sz w:val="28"/>
          <w:szCs w:val="28"/>
        </w:rPr>
      </w:pPr>
    </w:p>
    <w:p w14:paraId="3D840036" w14:textId="0C08EAA4" w:rsidR="00F510E6" w:rsidRPr="00C258EB" w:rsidRDefault="00F510E6" w:rsidP="00F510E6">
      <w:pPr>
        <w:spacing w:after="0" w:line="240" w:lineRule="auto"/>
        <w:ind w:hanging="1701"/>
        <w:jc w:val="center"/>
        <w:rPr>
          <w:rFonts w:ascii="Times New Roman" w:hAnsi="Times New Roman" w:cs="Times New Roman"/>
          <w:sz w:val="28"/>
          <w:szCs w:val="28"/>
        </w:rPr>
      </w:pPr>
      <w:r w:rsidRPr="00197A09">
        <w:rPr>
          <w:rFonts w:ascii="Times New Roman" w:hAnsi="Times New Roman" w:cs="Times New Roman"/>
          <w:noProof/>
          <w:sz w:val="26"/>
          <w:szCs w:val="26"/>
        </w:rPr>
        <w:lastRenderedPageBreak/>
        <w:drawing>
          <wp:inline distT="0" distB="0" distL="0" distR="0" wp14:anchorId="4D1E52F2" wp14:editId="4FC5BE3F">
            <wp:extent cx="6509657" cy="5583984"/>
            <wp:effectExtent l="0" t="0" r="571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30269" cy="5601665"/>
                    </a:xfrm>
                    <a:prstGeom prst="rect">
                      <a:avLst/>
                    </a:prstGeom>
                  </pic:spPr>
                </pic:pic>
              </a:graphicData>
            </a:graphic>
          </wp:inline>
        </w:drawing>
      </w:r>
    </w:p>
    <w:p w14:paraId="076EF73D" w14:textId="0086DE90" w:rsidR="00B41E8D" w:rsidRPr="00C258EB"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C258EB">
        <w:rPr>
          <w:rFonts w:ascii="Times New Roman" w:hAnsi="Times New Roman" w:cs="Times New Roman"/>
          <w:sz w:val="28"/>
          <w:szCs w:val="28"/>
          <w:highlight w:val="lightGray"/>
        </w:rPr>
        <w:t>Дайте определение понятию «граф» и приведите способы его хранения.</w:t>
      </w:r>
    </w:p>
    <w:p w14:paraId="6656F8BA" w14:textId="77777777" w:rsidR="006E1369" w:rsidRPr="00EA2804" w:rsidRDefault="006E1369" w:rsidP="00EA2804">
      <w:pPr>
        <w:pStyle w:val="a6"/>
        <w:shd w:val="clear" w:color="auto" w:fill="FFFFFF"/>
        <w:spacing w:before="0" w:beforeAutospacing="0" w:after="0" w:afterAutospacing="0"/>
        <w:ind w:firstLine="709"/>
        <w:jc w:val="both"/>
        <w:rPr>
          <w:sz w:val="28"/>
          <w:szCs w:val="28"/>
        </w:rPr>
      </w:pPr>
      <w:r w:rsidRPr="00EA2804">
        <w:rPr>
          <w:b/>
          <w:sz w:val="28"/>
          <w:szCs w:val="28"/>
        </w:rPr>
        <w:t>Граф</w:t>
      </w:r>
      <w:r w:rsidRPr="00EA2804">
        <w:rPr>
          <w:sz w:val="28"/>
          <w:szCs w:val="28"/>
        </w:rPr>
        <w:t xml:space="preserve"> – совокупность точек, соединенных линиями. Точки называются </w:t>
      </w:r>
      <w:r w:rsidRPr="00EA2804">
        <w:rPr>
          <w:b/>
          <w:sz w:val="28"/>
          <w:szCs w:val="28"/>
        </w:rPr>
        <w:t>вершинами</w:t>
      </w:r>
      <w:r w:rsidRPr="00EA2804">
        <w:rPr>
          <w:sz w:val="28"/>
          <w:szCs w:val="28"/>
        </w:rPr>
        <w:t xml:space="preserve">, или узлами, а линии – </w:t>
      </w:r>
      <w:r w:rsidRPr="00EA2804">
        <w:rPr>
          <w:b/>
          <w:sz w:val="28"/>
          <w:szCs w:val="28"/>
        </w:rPr>
        <w:t>ребрами</w:t>
      </w:r>
      <w:r w:rsidRPr="00EA2804">
        <w:rPr>
          <w:sz w:val="28"/>
          <w:szCs w:val="28"/>
        </w:rPr>
        <w:t>, или дугами.</w:t>
      </w:r>
    </w:p>
    <w:p w14:paraId="26EB245B"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sz w:val="28"/>
          <w:szCs w:val="28"/>
        </w:rPr>
        <w:t>Граф может быть представлен (сохранен) несколькими способами:</w:t>
      </w:r>
    </w:p>
    <w:p w14:paraId="25DE6D4F" w14:textId="77777777" w:rsidR="00C258EB" w:rsidRPr="00C258EB" w:rsidRDefault="00C258EB" w:rsidP="00C258EB">
      <w:pPr>
        <w:numPr>
          <w:ilvl w:val="0"/>
          <w:numId w:val="8"/>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матрица смежности;</w:t>
      </w:r>
    </w:p>
    <w:p w14:paraId="611436A8" w14:textId="77777777" w:rsidR="00C258EB" w:rsidRPr="00C258EB" w:rsidRDefault="00C258EB" w:rsidP="00C258EB">
      <w:pPr>
        <w:numPr>
          <w:ilvl w:val="0"/>
          <w:numId w:val="8"/>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матрица инцидентности;</w:t>
      </w:r>
    </w:p>
    <w:p w14:paraId="5F81A565" w14:textId="77777777" w:rsidR="00C258EB" w:rsidRPr="00C258EB" w:rsidRDefault="00C258EB" w:rsidP="00C258EB">
      <w:pPr>
        <w:numPr>
          <w:ilvl w:val="0"/>
          <w:numId w:val="8"/>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список смежности (инцидентности);</w:t>
      </w:r>
    </w:p>
    <w:p w14:paraId="0BB2EFC8" w14:textId="77777777" w:rsidR="00C258EB" w:rsidRPr="00C258EB" w:rsidRDefault="00C258EB" w:rsidP="00C258EB">
      <w:pPr>
        <w:numPr>
          <w:ilvl w:val="0"/>
          <w:numId w:val="8"/>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список ребер.</w:t>
      </w:r>
    </w:p>
    <w:p w14:paraId="6AA58832"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sz w:val="28"/>
          <w:szCs w:val="28"/>
        </w:rPr>
        <w:t>Использование двух первых методов предполагает хранение графа в виде двумерного массива (матрицы). Размер массива зависит от количества вершин и (или) ребер в конкретном графе.</w:t>
      </w:r>
    </w:p>
    <w:p w14:paraId="6B66DD5F"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b/>
          <w:bCs/>
          <w:iCs/>
          <w:sz w:val="28"/>
          <w:szCs w:val="28"/>
        </w:rPr>
        <w:t>Матрица смежности графа</w:t>
      </w:r>
      <w:r w:rsidRPr="00C258EB">
        <w:rPr>
          <w:rFonts w:ascii="Times New Roman" w:hAnsi="Times New Roman" w:cs="Times New Roman"/>
          <w:sz w:val="28"/>
          <w:szCs w:val="28"/>
        </w:rPr>
        <w:t xml:space="preserve"> – это квадратная матрица, в которой каждый элемент принимает одно из двух значений: 0 или 1. Число строк матрицы смежности равно числу столбцов и соответствует количеству вершин графа:</w:t>
      </w:r>
    </w:p>
    <w:p w14:paraId="64478556"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sz w:val="28"/>
          <w:szCs w:val="28"/>
        </w:rPr>
        <w:t>0 – соответствует отсутствию ребра,</w:t>
      </w:r>
    </w:p>
    <w:p w14:paraId="26D32FF3"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sz w:val="28"/>
          <w:szCs w:val="28"/>
        </w:rPr>
        <w:lastRenderedPageBreak/>
        <w:t>1 – соответствует наличию ребра.</w:t>
      </w:r>
    </w:p>
    <w:p w14:paraId="0EE352D9"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noProof/>
          <w:sz w:val="28"/>
          <w:szCs w:val="28"/>
        </w:rPr>
        <w:drawing>
          <wp:inline distT="0" distB="0" distL="0" distR="0" wp14:anchorId="00264FB7" wp14:editId="58CCC64B">
            <wp:extent cx="4611269" cy="1443453"/>
            <wp:effectExtent l="0" t="0" r="0" b="4445"/>
            <wp:docPr id="25" name="Рисунок 25" descr="Матрица смеж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Матрица смежности"/>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6359" cy="1485740"/>
                    </a:xfrm>
                    <a:prstGeom prst="rect">
                      <a:avLst/>
                    </a:prstGeom>
                    <a:noFill/>
                    <a:ln>
                      <a:noFill/>
                    </a:ln>
                  </pic:spPr>
                </pic:pic>
              </a:graphicData>
            </a:graphic>
          </wp:inline>
        </w:drawing>
      </w:r>
    </w:p>
    <w:p w14:paraId="41EE12F1"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sz w:val="28"/>
          <w:szCs w:val="28"/>
        </w:rPr>
        <w:t>Когда из одной вершины в другую проход свободен (имеется ребро), в ячейку заносится 1, иначе – 0. Все элементы на главной диагонали равны 0, если граф не имеет петель.</w:t>
      </w:r>
    </w:p>
    <w:p w14:paraId="655985A9"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b/>
          <w:bCs/>
          <w:iCs/>
          <w:sz w:val="28"/>
          <w:szCs w:val="28"/>
        </w:rPr>
        <w:t>Матрица инцидентности</w:t>
      </w:r>
    </w:p>
    <w:p w14:paraId="366983A1"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b/>
          <w:bCs/>
          <w:iCs/>
          <w:sz w:val="28"/>
          <w:szCs w:val="28"/>
        </w:rPr>
        <w:t>Матрица инцидентности (инциденции) графа</w:t>
      </w:r>
      <w:r w:rsidRPr="00C258EB">
        <w:rPr>
          <w:rFonts w:ascii="Times New Roman" w:hAnsi="Times New Roman" w:cs="Times New Roman"/>
          <w:sz w:val="28"/>
          <w:szCs w:val="28"/>
        </w:rPr>
        <w:t xml:space="preserve"> – это матрица, количество строк в которой соответствует числу вершин, а количество столбцов – числу рёбер. В ней указываются связи между инцидентными элементами графа: ребро (дуга) и вершина.</w:t>
      </w:r>
    </w:p>
    <w:p w14:paraId="08EB8C29"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sz w:val="28"/>
          <w:szCs w:val="28"/>
        </w:rPr>
        <w:t>В неориентированном графе, если вершина инцидентна ребру, то соответствующий элемент равен 1, в противном случае – элемент равен 0.</w:t>
      </w:r>
    </w:p>
    <w:p w14:paraId="4F6CBE1C"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sz w:val="28"/>
          <w:szCs w:val="28"/>
        </w:rPr>
        <w:t>В ориентированном графе, если ребро выходит из вершины, то соответствующий элемент равен 1, если ребро входит в вершину, то соответствующий элемент равен -1, если ребро отсутствует, то элемент равен 0.</w:t>
      </w:r>
    </w:p>
    <w:p w14:paraId="19C62160"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sz w:val="28"/>
          <w:szCs w:val="28"/>
        </w:rPr>
        <w:t>Матрица инцидентности для своего представления требует нумерации рёбер, что не всегда удобно.</w:t>
      </w:r>
    </w:p>
    <w:p w14:paraId="60FB1440"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noProof/>
          <w:sz w:val="28"/>
          <w:szCs w:val="28"/>
        </w:rPr>
        <w:drawing>
          <wp:inline distT="0" distB="0" distL="0" distR="0" wp14:anchorId="42E00889" wp14:editId="27B4371A">
            <wp:extent cx="4566390" cy="1354034"/>
            <wp:effectExtent l="0" t="0" r="0" b="0"/>
            <wp:docPr id="10" name="Рисунок 10" descr="Матрица инцидент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Матрица инцидентности"/>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76180" cy="1386589"/>
                    </a:xfrm>
                    <a:prstGeom prst="rect">
                      <a:avLst/>
                    </a:prstGeom>
                    <a:noFill/>
                    <a:ln>
                      <a:noFill/>
                    </a:ln>
                  </pic:spPr>
                </pic:pic>
              </a:graphicData>
            </a:graphic>
          </wp:inline>
        </w:drawing>
      </w:r>
    </w:p>
    <w:p w14:paraId="1B44B3D1" w14:textId="77777777" w:rsidR="00C258EB" w:rsidRPr="00C258EB" w:rsidRDefault="00C258EB" w:rsidP="00C258EB">
      <w:pPr>
        <w:spacing w:after="0" w:line="240" w:lineRule="auto"/>
        <w:ind w:firstLine="709"/>
        <w:jc w:val="both"/>
        <w:rPr>
          <w:rFonts w:ascii="Times New Roman" w:hAnsi="Times New Roman" w:cs="Times New Roman"/>
          <w:b/>
          <w:bCs/>
          <w:iCs/>
          <w:sz w:val="28"/>
          <w:szCs w:val="28"/>
        </w:rPr>
      </w:pPr>
      <w:r w:rsidRPr="00C258EB">
        <w:rPr>
          <w:rFonts w:ascii="Times New Roman" w:hAnsi="Times New Roman" w:cs="Times New Roman"/>
          <w:b/>
          <w:bCs/>
          <w:iCs/>
          <w:sz w:val="28"/>
          <w:szCs w:val="28"/>
        </w:rPr>
        <w:t>Список смежности (инцидентности)</w:t>
      </w:r>
    </w:p>
    <w:p w14:paraId="35B3273A"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sz w:val="28"/>
          <w:szCs w:val="28"/>
        </w:rPr>
        <w:t xml:space="preserve">Если количество ребер графа по сравнению с количеством вершин невелико, то значения большинства элементов матрицы смежности будут равны 0. В таком случае использование данного метода нецелесообразно. Для подобных графов имеются более оптимальные способы их представления. По отношению к памяти компьютера </w:t>
      </w:r>
      <w:r w:rsidRPr="00C258EB">
        <w:rPr>
          <w:rFonts w:ascii="Times New Roman" w:hAnsi="Times New Roman" w:cs="Times New Roman"/>
          <w:b/>
          <w:sz w:val="28"/>
          <w:szCs w:val="28"/>
        </w:rPr>
        <w:t>списки смежности</w:t>
      </w:r>
      <w:r w:rsidRPr="00C258EB">
        <w:rPr>
          <w:rFonts w:ascii="Times New Roman" w:hAnsi="Times New Roman" w:cs="Times New Roman"/>
          <w:sz w:val="28"/>
          <w:szCs w:val="28"/>
        </w:rPr>
        <w:t xml:space="preserve"> менее требовательны, чем матрицы смежности. Такой список можно представить в виде таблицы, столбцов в которой – 2, а строк – не больше, чем вершин в графе. В каждой строке в первом столбце указана вершина выхода, а во втором столбце – список вершин, в которые входят ребра из текущей вершины.</w:t>
      </w:r>
    </w:p>
    <w:p w14:paraId="34F4AECB"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noProof/>
          <w:sz w:val="28"/>
          <w:szCs w:val="28"/>
        </w:rPr>
        <w:lastRenderedPageBreak/>
        <w:drawing>
          <wp:inline distT="0" distB="0" distL="0" distR="0" wp14:anchorId="47B2B749" wp14:editId="2E2E595E">
            <wp:extent cx="3853943" cy="1572186"/>
            <wp:effectExtent l="0" t="0" r="0" b="0"/>
            <wp:docPr id="9" name="Рисунок 9" descr="Список смеж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Список смежности"/>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9817" cy="1615376"/>
                    </a:xfrm>
                    <a:prstGeom prst="rect">
                      <a:avLst/>
                    </a:prstGeom>
                    <a:noFill/>
                    <a:ln>
                      <a:noFill/>
                    </a:ln>
                  </pic:spPr>
                </pic:pic>
              </a:graphicData>
            </a:graphic>
          </wp:inline>
        </w:drawing>
      </w:r>
    </w:p>
    <w:p w14:paraId="29E2699B"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b/>
          <w:bCs/>
          <w:sz w:val="28"/>
          <w:szCs w:val="28"/>
        </w:rPr>
        <w:t>Преимущества списка смежности</w:t>
      </w:r>
      <w:r w:rsidRPr="00C258EB">
        <w:rPr>
          <w:rFonts w:ascii="Times New Roman" w:hAnsi="Times New Roman" w:cs="Times New Roman"/>
          <w:sz w:val="28"/>
          <w:szCs w:val="28"/>
        </w:rPr>
        <w:t>:</w:t>
      </w:r>
    </w:p>
    <w:p w14:paraId="6DFA1A33" w14:textId="77777777" w:rsidR="00C258EB" w:rsidRPr="00C258EB" w:rsidRDefault="00C258EB" w:rsidP="00C258EB">
      <w:pPr>
        <w:numPr>
          <w:ilvl w:val="0"/>
          <w:numId w:val="9"/>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Рациональное использование памяти.</w:t>
      </w:r>
    </w:p>
    <w:p w14:paraId="2ECC0DE4" w14:textId="77777777" w:rsidR="00C258EB" w:rsidRPr="00C258EB" w:rsidRDefault="00C258EB" w:rsidP="00C258EB">
      <w:pPr>
        <w:numPr>
          <w:ilvl w:val="0"/>
          <w:numId w:val="9"/>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Позволяет быстро перебирать соседей у данной вершины.</w:t>
      </w:r>
    </w:p>
    <w:p w14:paraId="653DA4F0" w14:textId="77777777" w:rsidR="00C258EB" w:rsidRPr="00C258EB" w:rsidRDefault="00C258EB" w:rsidP="00C258EB">
      <w:pPr>
        <w:numPr>
          <w:ilvl w:val="0"/>
          <w:numId w:val="9"/>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Позволяет проверять наличие ребра и удалять его.</w:t>
      </w:r>
    </w:p>
    <w:p w14:paraId="08ED8579"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b/>
          <w:bCs/>
          <w:sz w:val="28"/>
          <w:szCs w:val="28"/>
        </w:rPr>
        <w:t>Недостатки списка смежности</w:t>
      </w:r>
      <w:r w:rsidRPr="00C258EB">
        <w:rPr>
          <w:rFonts w:ascii="Times New Roman" w:hAnsi="Times New Roman" w:cs="Times New Roman"/>
          <w:sz w:val="28"/>
          <w:szCs w:val="28"/>
        </w:rPr>
        <w:t>:</w:t>
      </w:r>
    </w:p>
    <w:p w14:paraId="1B263738" w14:textId="77777777" w:rsidR="00C258EB" w:rsidRPr="00C258EB" w:rsidRDefault="00C258EB" w:rsidP="00C258EB">
      <w:pPr>
        <w:numPr>
          <w:ilvl w:val="0"/>
          <w:numId w:val="10"/>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 xml:space="preserve">При работе с </w:t>
      </w:r>
      <w:r w:rsidRPr="00C258EB">
        <w:rPr>
          <w:rFonts w:ascii="Times New Roman" w:hAnsi="Times New Roman" w:cs="Times New Roman"/>
          <w:b/>
          <w:sz w:val="28"/>
          <w:szCs w:val="28"/>
        </w:rPr>
        <w:t>насыщенными графами</w:t>
      </w:r>
      <w:r w:rsidRPr="00C258EB">
        <w:rPr>
          <w:rFonts w:ascii="Times New Roman" w:hAnsi="Times New Roman" w:cs="Times New Roman"/>
          <w:sz w:val="28"/>
          <w:szCs w:val="28"/>
        </w:rPr>
        <w:t xml:space="preserve"> (с большим количеством рёбер) скорости может не хватать для обработки всего большого графа.</w:t>
      </w:r>
    </w:p>
    <w:p w14:paraId="24212507" w14:textId="77777777" w:rsidR="00C258EB" w:rsidRPr="00C258EB" w:rsidRDefault="00C258EB" w:rsidP="00C258EB">
      <w:pPr>
        <w:numPr>
          <w:ilvl w:val="0"/>
          <w:numId w:val="10"/>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Нет быстрого способа проверить, существует ли ребро между двумя вершинами.</w:t>
      </w:r>
    </w:p>
    <w:p w14:paraId="26965489" w14:textId="77777777" w:rsidR="00C258EB" w:rsidRPr="00C258EB" w:rsidRDefault="00C258EB" w:rsidP="00C258EB">
      <w:pPr>
        <w:numPr>
          <w:ilvl w:val="0"/>
          <w:numId w:val="10"/>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Количество вершин графа должно быть известно заранее.</w:t>
      </w:r>
    </w:p>
    <w:p w14:paraId="7035E12F" w14:textId="77777777" w:rsidR="00C258EB" w:rsidRPr="00C258EB" w:rsidRDefault="00C258EB" w:rsidP="00C258EB">
      <w:pPr>
        <w:numPr>
          <w:ilvl w:val="0"/>
          <w:numId w:val="10"/>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Для взвешенных графов приходится хранить список, элементы которого должны содержать два значащих поля (см. далее), что усложняет код:</w:t>
      </w:r>
    </w:p>
    <w:p w14:paraId="5E0CCAF9" w14:textId="77777777" w:rsidR="00C258EB" w:rsidRPr="00C258EB" w:rsidRDefault="00C258EB" w:rsidP="00C258EB">
      <w:pPr>
        <w:numPr>
          <w:ilvl w:val="1"/>
          <w:numId w:val="10"/>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номер вершины, с которой соединяется текущая вершина;</w:t>
      </w:r>
    </w:p>
    <w:p w14:paraId="2BD398E3" w14:textId="77777777" w:rsidR="00C258EB" w:rsidRPr="00C258EB" w:rsidRDefault="00C258EB" w:rsidP="00C258EB">
      <w:pPr>
        <w:numPr>
          <w:ilvl w:val="1"/>
          <w:numId w:val="10"/>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вес ребра (число).</w:t>
      </w:r>
    </w:p>
    <w:p w14:paraId="6F9CFB8D" w14:textId="77777777" w:rsidR="00C258EB" w:rsidRPr="00C258EB" w:rsidRDefault="00C258EB" w:rsidP="00C258EB">
      <w:pPr>
        <w:spacing w:after="0" w:line="240" w:lineRule="auto"/>
        <w:ind w:firstLine="709"/>
        <w:jc w:val="both"/>
        <w:rPr>
          <w:rFonts w:ascii="Times New Roman" w:hAnsi="Times New Roman" w:cs="Times New Roman"/>
          <w:b/>
          <w:bCs/>
          <w:iCs/>
          <w:sz w:val="28"/>
          <w:szCs w:val="28"/>
        </w:rPr>
      </w:pPr>
      <w:r w:rsidRPr="00C258EB">
        <w:rPr>
          <w:rFonts w:ascii="Times New Roman" w:hAnsi="Times New Roman" w:cs="Times New Roman"/>
          <w:b/>
          <w:bCs/>
          <w:iCs/>
          <w:sz w:val="28"/>
          <w:szCs w:val="28"/>
        </w:rPr>
        <w:t>Список рёбер</w:t>
      </w:r>
    </w:p>
    <w:p w14:paraId="746B4E2D"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sz w:val="28"/>
          <w:szCs w:val="28"/>
        </w:rPr>
        <w:t xml:space="preserve">В </w:t>
      </w:r>
      <w:r w:rsidRPr="00C258EB">
        <w:rPr>
          <w:rFonts w:ascii="Times New Roman" w:hAnsi="Times New Roman" w:cs="Times New Roman"/>
          <w:b/>
          <w:sz w:val="28"/>
          <w:szCs w:val="28"/>
        </w:rPr>
        <w:t>списке рёбер</w:t>
      </w:r>
      <w:r w:rsidRPr="00C258EB">
        <w:rPr>
          <w:rFonts w:ascii="Times New Roman" w:hAnsi="Times New Roman" w:cs="Times New Roman"/>
          <w:sz w:val="28"/>
          <w:szCs w:val="28"/>
        </w:rPr>
        <w:t xml:space="preserve"> в каждой строке записываются две смежные вершины и вес соединяющего их ребра (для взвешенного графа).</w:t>
      </w:r>
    </w:p>
    <w:p w14:paraId="53A2FB39"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sz w:val="28"/>
          <w:szCs w:val="28"/>
        </w:rPr>
        <w:t>Количество строк в списке ребер всегда должно быть равно величине, получающейся в результате сложения ориентированных рёбер с удвоенным количеством неориентированных рёбер.</w:t>
      </w:r>
    </w:p>
    <w:p w14:paraId="2E8CA2AF"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noProof/>
          <w:sz w:val="28"/>
          <w:szCs w:val="28"/>
        </w:rPr>
        <w:drawing>
          <wp:inline distT="0" distB="0" distL="0" distR="0" wp14:anchorId="43272990" wp14:editId="50725EEA">
            <wp:extent cx="3848333" cy="1785987"/>
            <wp:effectExtent l="0" t="0" r="0" b="5080"/>
            <wp:docPr id="8" name="Рисунок 8" descr="Список рёб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Список рёбер"/>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01620" cy="1857127"/>
                    </a:xfrm>
                    <a:prstGeom prst="rect">
                      <a:avLst/>
                    </a:prstGeom>
                    <a:noFill/>
                    <a:ln>
                      <a:noFill/>
                    </a:ln>
                  </pic:spPr>
                </pic:pic>
              </a:graphicData>
            </a:graphic>
          </wp:inline>
        </w:drawing>
      </w:r>
    </w:p>
    <w:p w14:paraId="6449D968"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sz w:val="28"/>
          <w:szCs w:val="28"/>
        </w:rPr>
        <w:t xml:space="preserve">Какой способ представления графа лучше? Ответ зависит от отношения между числом вершин и числом рёбер. Число ребер может быть довольно малым (такого же порядка, как и количество вершин) или довольно большим (если граф является полным). Графы с большим числом рёбер называют </w:t>
      </w:r>
      <w:r w:rsidRPr="00C258EB">
        <w:rPr>
          <w:rFonts w:ascii="Times New Roman" w:hAnsi="Times New Roman" w:cs="Times New Roman"/>
          <w:b/>
          <w:bCs/>
          <w:iCs/>
          <w:sz w:val="28"/>
          <w:szCs w:val="28"/>
        </w:rPr>
        <w:t>плотными</w:t>
      </w:r>
      <w:r w:rsidRPr="00C258EB">
        <w:rPr>
          <w:rFonts w:ascii="Times New Roman" w:hAnsi="Times New Roman" w:cs="Times New Roman"/>
          <w:sz w:val="28"/>
          <w:szCs w:val="28"/>
        </w:rPr>
        <w:t xml:space="preserve">, с малым – </w:t>
      </w:r>
      <w:r w:rsidRPr="00C258EB">
        <w:rPr>
          <w:rFonts w:ascii="Times New Roman" w:hAnsi="Times New Roman" w:cs="Times New Roman"/>
          <w:b/>
          <w:bCs/>
          <w:iCs/>
          <w:sz w:val="28"/>
          <w:szCs w:val="28"/>
        </w:rPr>
        <w:t>разреженными</w:t>
      </w:r>
      <w:r w:rsidRPr="00C258EB">
        <w:rPr>
          <w:rFonts w:ascii="Times New Roman" w:hAnsi="Times New Roman" w:cs="Times New Roman"/>
          <w:sz w:val="28"/>
          <w:szCs w:val="28"/>
        </w:rPr>
        <w:t>. Плотные графы удобнее хранить в виде матрицы смежности, разреженные – в виде списка смежности.</w:t>
      </w:r>
    </w:p>
    <w:p w14:paraId="5114F8BA" w14:textId="77777777" w:rsidR="006E1369" w:rsidRPr="00EA2804" w:rsidRDefault="006E1369" w:rsidP="00EA2804">
      <w:pPr>
        <w:spacing w:after="0" w:line="240" w:lineRule="auto"/>
        <w:ind w:firstLine="709"/>
        <w:jc w:val="both"/>
        <w:rPr>
          <w:rFonts w:ascii="Times New Roman" w:hAnsi="Times New Roman" w:cs="Times New Roman"/>
          <w:sz w:val="28"/>
          <w:szCs w:val="28"/>
        </w:rPr>
      </w:pPr>
    </w:p>
    <w:p w14:paraId="470F8B25" w14:textId="205D973C" w:rsidR="00B41E8D" w:rsidRPr="00C258EB"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C258EB">
        <w:rPr>
          <w:rFonts w:ascii="Times New Roman" w:hAnsi="Times New Roman" w:cs="Times New Roman"/>
          <w:sz w:val="28"/>
          <w:szCs w:val="28"/>
          <w:highlight w:val="lightGray"/>
        </w:rPr>
        <w:lastRenderedPageBreak/>
        <w:t>Дайте определение понятию «функция». Объясните различие передачи параметров по значению и ссылке. Приведите пример передачи параметров по значению и ссылке.</w:t>
      </w:r>
    </w:p>
    <w:p w14:paraId="417F944A" w14:textId="7B3CEB52" w:rsidR="00FC1C73" w:rsidRPr="00EA2804" w:rsidRDefault="00FC1C73"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Функция – изолированный именованный блок кода, имеющий определенное назначение.</w:t>
      </w:r>
    </w:p>
    <w:p w14:paraId="66330B95" w14:textId="77777777" w:rsidR="003D6A3A" w:rsidRPr="00EA2804" w:rsidRDefault="003D6A3A"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При передаче параметров по ссылке передается ссылка на объект, через которую мы можем манипулировать самим объектов, а не просто его значением.</w:t>
      </w:r>
    </w:p>
    <w:p w14:paraId="6B3936CB" w14:textId="12C68D9A" w:rsidR="00FC1C73" w:rsidRPr="00EA2804" w:rsidRDefault="00FC1C73"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Передача ссылки происходит при помощи &amp; перед именем переменной</w:t>
      </w:r>
    </w:p>
    <w:p w14:paraId="560BDE57" w14:textId="01EF4BED" w:rsidR="00FC1C73" w:rsidRPr="00EA2804" w:rsidRDefault="00FC1C73" w:rsidP="00EA2804">
      <w:pPr>
        <w:spacing w:after="0" w:line="240" w:lineRule="auto"/>
        <w:ind w:firstLine="709"/>
        <w:rPr>
          <w:rFonts w:ascii="Times New Roman" w:eastAsia="Times New Roman" w:hAnsi="Times New Roman" w:cs="Times New Roman"/>
          <w:sz w:val="28"/>
          <w:szCs w:val="28"/>
          <w:lang w:val="en-US"/>
        </w:rPr>
      </w:pPr>
      <w:r w:rsidRPr="00EA2804">
        <w:rPr>
          <w:rFonts w:ascii="Times New Roman" w:eastAsia="Times New Roman" w:hAnsi="Times New Roman" w:cs="Times New Roman"/>
          <w:sz w:val="28"/>
          <w:szCs w:val="28"/>
          <w:lang w:val="en-US"/>
        </w:rPr>
        <w:t>void square(int &amp;a, int &amp;b);</w:t>
      </w:r>
    </w:p>
    <w:p w14:paraId="3A59D5D2" w14:textId="34D5F2E3" w:rsidR="00B41E8D" w:rsidRPr="00F510E6"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F510E6">
        <w:rPr>
          <w:rFonts w:ascii="Times New Roman" w:hAnsi="Times New Roman" w:cs="Times New Roman"/>
          <w:color w:val="000000"/>
          <w:sz w:val="28"/>
          <w:szCs w:val="28"/>
          <w:highlight w:val="lightGray"/>
        </w:rPr>
        <w:t>Опишите работу комментариев и способы их записей. Для чего нужны комментарии, приведите пример их в коде.</w:t>
      </w:r>
    </w:p>
    <w:p w14:paraId="0ED3B919" w14:textId="18F33D28" w:rsidR="00CA0A0C" w:rsidRPr="00EA2804" w:rsidRDefault="00CA0A0C" w:rsidP="00EA2804">
      <w:pPr>
        <w:spacing w:after="0" w:line="240" w:lineRule="auto"/>
        <w:ind w:firstLine="709"/>
        <w:jc w:val="both"/>
        <w:rPr>
          <w:rFonts w:ascii="Times New Roman" w:hAnsi="Times New Roman" w:cs="Times New Roman"/>
          <w:sz w:val="28"/>
          <w:szCs w:val="28"/>
        </w:rPr>
      </w:pPr>
      <w:r w:rsidRPr="00EA2804">
        <w:rPr>
          <w:rStyle w:val="a5"/>
          <w:rFonts w:ascii="Times New Roman" w:hAnsi="Times New Roman" w:cs="Times New Roman"/>
          <w:sz w:val="28"/>
          <w:szCs w:val="28"/>
        </w:rPr>
        <w:t>Комментарий</w:t>
      </w:r>
      <w:r w:rsidRPr="00EA2804">
        <w:rPr>
          <w:rFonts w:ascii="Times New Roman" w:hAnsi="Times New Roman" w:cs="Times New Roman"/>
          <w:sz w:val="28"/>
          <w:szCs w:val="28"/>
        </w:rPr>
        <w:t xml:space="preserve"> – это заметка, удобная для чтения программисту, которая вставляется непосредственно в исходный код программы. Комментарии игнорируются компилятором и предназначены только для использования программистом.</w:t>
      </w:r>
    </w:p>
    <w:p w14:paraId="0757CC32" w14:textId="48585A23" w:rsidR="00CA0A0C" w:rsidRPr="00EA2804" w:rsidRDefault="00CA0A0C"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sz w:val="28"/>
          <w:szCs w:val="28"/>
        </w:rPr>
        <w:t>Комментарии можно оставлять в конце строки после си</w:t>
      </w:r>
      <w:r w:rsidR="007A61A7" w:rsidRPr="00EA2804">
        <w:rPr>
          <w:rFonts w:ascii="Times New Roman" w:hAnsi="Times New Roman" w:cs="Times New Roman"/>
          <w:sz w:val="28"/>
          <w:szCs w:val="28"/>
        </w:rPr>
        <w:t>м</w:t>
      </w:r>
      <w:r w:rsidRPr="00EA2804">
        <w:rPr>
          <w:rFonts w:ascii="Times New Roman" w:hAnsi="Times New Roman" w:cs="Times New Roman"/>
          <w:sz w:val="28"/>
          <w:szCs w:val="28"/>
        </w:rPr>
        <w:t>вола //</w:t>
      </w:r>
      <w:r w:rsidR="007A61A7" w:rsidRPr="00EA2804">
        <w:rPr>
          <w:rFonts w:ascii="Times New Roman" w:hAnsi="Times New Roman" w:cs="Times New Roman"/>
          <w:sz w:val="28"/>
          <w:szCs w:val="28"/>
        </w:rPr>
        <w:t xml:space="preserve"> или комбинацией /* </w:t>
      </w:r>
      <w:r w:rsidR="008B3672" w:rsidRPr="00EA2804">
        <w:rPr>
          <w:rFonts w:ascii="Times New Roman" w:hAnsi="Times New Roman" w:cs="Times New Roman"/>
          <w:sz w:val="28"/>
          <w:szCs w:val="28"/>
        </w:rPr>
        <w:t>&lt;</w:t>
      </w:r>
      <w:r w:rsidR="007A61A7" w:rsidRPr="00EA2804">
        <w:rPr>
          <w:rFonts w:ascii="Times New Roman" w:hAnsi="Times New Roman" w:cs="Times New Roman"/>
          <w:sz w:val="28"/>
          <w:szCs w:val="28"/>
        </w:rPr>
        <w:t>текст</w:t>
      </w:r>
      <w:r w:rsidR="008B3672" w:rsidRPr="00EA2804">
        <w:rPr>
          <w:rFonts w:ascii="Times New Roman" w:hAnsi="Times New Roman" w:cs="Times New Roman"/>
          <w:sz w:val="28"/>
          <w:szCs w:val="28"/>
        </w:rPr>
        <w:t>&gt;</w:t>
      </w:r>
      <w:r w:rsidR="007A61A7" w:rsidRPr="00EA2804">
        <w:rPr>
          <w:rFonts w:ascii="Times New Roman" w:hAnsi="Times New Roman" w:cs="Times New Roman"/>
          <w:sz w:val="28"/>
          <w:szCs w:val="28"/>
        </w:rPr>
        <w:t xml:space="preserve"> */для созданий многострочного комментария</w:t>
      </w:r>
    </w:p>
    <w:p w14:paraId="236CA8CA" w14:textId="033169A0" w:rsidR="00B41E8D"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F510E6">
        <w:rPr>
          <w:rFonts w:ascii="Times New Roman" w:hAnsi="Times New Roman" w:cs="Times New Roman"/>
          <w:color w:val="000000"/>
          <w:sz w:val="28"/>
          <w:szCs w:val="28"/>
          <w:highlight w:val="lightGray"/>
        </w:rPr>
        <w:t>Опишите алгоритм Дж. Краскала. Дайте определение понятию «минимального остовного дерева». Приведите пример данного алгоритма.</w:t>
      </w:r>
    </w:p>
    <w:p w14:paraId="5740C61D" w14:textId="77777777" w:rsidR="00F510E6" w:rsidRPr="00F510E6" w:rsidRDefault="00F510E6" w:rsidP="00F510E6">
      <w:pPr>
        <w:spacing w:after="0" w:line="240" w:lineRule="auto"/>
        <w:ind w:left="709"/>
        <w:jc w:val="both"/>
        <w:rPr>
          <w:rFonts w:ascii="Times New Roman" w:hAnsi="Times New Roman" w:cs="Times New Roman"/>
          <w:color w:val="000000"/>
          <w:sz w:val="28"/>
          <w:szCs w:val="28"/>
        </w:rPr>
      </w:pPr>
      <w:r w:rsidRPr="00F510E6">
        <w:rPr>
          <w:rFonts w:ascii="Times New Roman" w:hAnsi="Times New Roman" w:cs="Times New Roman"/>
          <w:color w:val="000000"/>
          <w:sz w:val="28"/>
          <w:szCs w:val="28"/>
        </w:rPr>
        <w:t>Шаги для реализации алгоритма Краскала следующие:</w:t>
      </w:r>
    </w:p>
    <w:p w14:paraId="6AFD35CD" w14:textId="77777777" w:rsidR="00F510E6" w:rsidRPr="00F510E6" w:rsidRDefault="00F510E6" w:rsidP="00F510E6">
      <w:pPr>
        <w:spacing w:after="0" w:line="240" w:lineRule="auto"/>
        <w:ind w:left="709"/>
        <w:jc w:val="both"/>
        <w:rPr>
          <w:rFonts w:ascii="Times New Roman" w:hAnsi="Times New Roman" w:cs="Times New Roman"/>
          <w:color w:val="000000"/>
          <w:sz w:val="28"/>
          <w:szCs w:val="28"/>
        </w:rPr>
      </w:pPr>
      <w:r w:rsidRPr="00F510E6">
        <w:rPr>
          <w:rFonts w:ascii="Times New Roman" w:hAnsi="Times New Roman" w:cs="Times New Roman"/>
          <w:color w:val="000000"/>
          <w:sz w:val="28"/>
          <w:szCs w:val="28"/>
        </w:rPr>
        <w:t>1. Сортировать все ребра от малого веса до высокого.</w:t>
      </w:r>
    </w:p>
    <w:p w14:paraId="0F05EF90" w14:textId="77777777" w:rsidR="00F510E6" w:rsidRPr="00F510E6" w:rsidRDefault="00F510E6" w:rsidP="00F510E6">
      <w:pPr>
        <w:spacing w:after="0" w:line="240" w:lineRule="auto"/>
        <w:ind w:left="709"/>
        <w:jc w:val="both"/>
        <w:rPr>
          <w:rFonts w:ascii="Times New Roman" w:hAnsi="Times New Roman" w:cs="Times New Roman"/>
          <w:color w:val="000000"/>
          <w:sz w:val="28"/>
          <w:szCs w:val="28"/>
        </w:rPr>
      </w:pPr>
      <w:r w:rsidRPr="00F510E6">
        <w:rPr>
          <w:rFonts w:ascii="Times New Roman" w:hAnsi="Times New Roman" w:cs="Times New Roman"/>
          <w:color w:val="000000"/>
          <w:sz w:val="28"/>
          <w:szCs w:val="28"/>
        </w:rPr>
        <w:t>2. Возьмите ребро с наименьшим весом и добавьте его в остовное дерево. Если добавление ребра создало цикл, то отклоните это ребро.</w:t>
      </w:r>
    </w:p>
    <w:p w14:paraId="19ADDCDE" w14:textId="10FDECDE" w:rsidR="00F510E6" w:rsidRDefault="00F510E6" w:rsidP="00F510E6">
      <w:pPr>
        <w:spacing w:after="0" w:line="240" w:lineRule="auto"/>
        <w:ind w:left="709"/>
        <w:jc w:val="both"/>
        <w:rPr>
          <w:rFonts w:ascii="Times New Roman" w:hAnsi="Times New Roman" w:cs="Times New Roman"/>
          <w:color w:val="000000"/>
          <w:sz w:val="28"/>
          <w:szCs w:val="28"/>
        </w:rPr>
      </w:pPr>
      <w:r w:rsidRPr="00F510E6">
        <w:rPr>
          <w:rFonts w:ascii="Times New Roman" w:hAnsi="Times New Roman" w:cs="Times New Roman"/>
          <w:color w:val="000000"/>
          <w:sz w:val="28"/>
          <w:szCs w:val="28"/>
        </w:rPr>
        <w:t>3. Продолжайте добавлять ребра, пока не достигнете всех вершин.</w:t>
      </w:r>
    </w:p>
    <w:p w14:paraId="7874B1B9" w14:textId="5B3B0729" w:rsidR="00F510E6" w:rsidRDefault="00F510E6" w:rsidP="00F510E6">
      <w:pPr>
        <w:spacing w:after="0" w:line="240" w:lineRule="auto"/>
        <w:ind w:left="709"/>
        <w:jc w:val="both"/>
        <w:rPr>
          <w:rFonts w:ascii="Times New Roman" w:hAnsi="Times New Roman" w:cs="Times New Roman"/>
          <w:color w:val="000000"/>
          <w:sz w:val="28"/>
          <w:szCs w:val="28"/>
          <w:highlight w:val="lightGray"/>
        </w:rPr>
      </w:pPr>
      <w:r w:rsidRPr="00333EBA">
        <w:rPr>
          <w:noProof/>
          <w:color w:val="289936"/>
          <w:sz w:val="26"/>
          <w:szCs w:val="26"/>
        </w:rPr>
        <w:lastRenderedPageBreak/>
        <w:drawing>
          <wp:inline distT="0" distB="0" distL="0" distR="0" wp14:anchorId="6E1A93F3" wp14:editId="2B49BA3F">
            <wp:extent cx="5018314" cy="7272180"/>
            <wp:effectExtent l="0" t="0" r="0" b="5080"/>
            <wp:docPr id="26" name="Рисунок 26" descr="https://evileg.com/media/users/mafulechka/photos/photo_DeWi7Qj.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evileg.com/media/users/mafulechka/photos/photo_DeWi7Qj.jp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7459" cy="7299924"/>
                    </a:xfrm>
                    <a:prstGeom prst="rect">
                      <a:avLst/>
                    </a:prstGeom>
                    <a:noFill/>
                    <a:ln>
                      <a:noFill/>
                    </a:ln>
                  </pic:spPr>
                </pic:pic>
              </a:graphicData>
            </a:graphic>
          </wp:inline>
        </w:drawing>
      </w:r>
    </w:p>
    <w:p w14:paraId="096EE795" w14:textId="77777777" w:rsidR="00F510E6" w:rsidRDefault="00F510E6" w:rsidP="00F510E6">
      <w:pPr>
        <w:pStyle w:val="aa"/>
        <w:jc w:val="left"/>
        <w:rPr>
          <w:b w:val="0"/>
          <w:i w:val="0"/>
          <w:sz w:val="26"/>
          <w:szCs w:val="26"/>
        </w:rPr>
      </w:pPr>
      <w:r w:rsidRPr="00790CFD">
        <w:rPr>
          <w:b w:val="0"/>
          <w:i w:val="0"/>
          <w:noProof/>
          <w:sz w:val="26"/>
          <w:szCs w:val="26"/>
        </w:rPr>
        <w:lastRenderedPageBreak/>
        <w:drawing>
          <wp:inline distT="0" distB="0" distL="0" distR="0" wp14:anchorId="4E3AB6D0" wp14:editId="108D0A63">
            <wp:extent cx="5600161" cy="6585857"/>
            <wp:effectExtent l="0" t="0" r="635" b="571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9435" cy="6608523"/>
                    </a:xfrm>
                    <a:prstGeom prst="rect">
                      <a:avLst/>
                    </a:prstGeom>
                  </pic:spPr>
                </pic:pic>
              </a:graphicData>
            </a:graphic>
          </wp:inline>
        </w:drawing>
      </w:r>
    </w:p>
    <w:p w14:paraId="7EB704A9" w14:textId="77777777" w:rsidR="00F510E6" w:rsidRPr="00790CFD" w:rsidRDefault="00F510E6" w:rsidP="00F510E6">
      <w:pPr>
        <w:pStyle w:val="aa"/>
        <w:jc w:val="left"/>
        <w:rPr>
          <w:b w:val="0"/>
          <w:i w:val="0"/>
          <w:sz w:val="26"/>
          <w:szCs w:val="26"/>
        </w:rPr>
      </w:pPr>
      <w:r w:rsidRPr="00790CFD">
        <w:rPr>
          <w:b w:val="0"/>
          <w:i w:val="0"/>
          <w:noProof/>
          <w:sz w:val="26"/>
          <w:szCs w:val="26"/>
        </w:rPr>
        <w:lastRenderedPageBreak/>
        <w:drawing>
          <wp:inline distT="0" distB="0" distL="0" distR="0" wp14:anchorId="11E4715E" wp14:editId="0F717DD0">
            <wp:extent cx="5420704" cy="5780314"/>
            <wp:effectExtent l="0" t="0" r="889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9684" cy="5800553"/>
                    </a:xfrm>
                    <a:prstGeom prst="rect">
                      <a:avLst/>
                    </a:prstGeom>
                  </pic:spPr>
                </pic:pic>
              </a:graphicData>
            </a:graphic>
          </wp:inline>
        </w:drawing>
      </w:r>
    </w:p>
    <w:p w14:paraId="028E91D5" w14:textId="77777777" w:rsidR="00F510E6" w:rsidRPr="00F510E6" w:rsidRDefault="00F510E6" w:rsidP="00F510E6">
      <w:pPr>
        <w:spacing w:after="0" w:line="240" w:lineRule="auto"/>
        <w:ind w:left="709"/>
        <w:jc w:val="both"/>
        <w:rPr>
          <w:rFonts w:ascii="Times New Roman" w:hAnsi="Times New Roman" w:cs="Times New Roman"/>
          <w:color w:val="000000"/>
          <w:sz w:val="28"/>
          <w:szCs w:val="28"/>
          <w:highlight w:val="lightGray"/>
        </w:rPr>
      </w:pPr>
    </w:p>
    <w:p w14:paraId="1A941C82" w14:textId="544074D9" w:rsidR="00B41E8D" w:rsidRPr="00EA280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Дайте определение понятию «абстрактный класс». Приведите пример абстрактного класса.</w:t>
      </w:r>
    </w:p>
    <w:p w14:paraId="47CF9A0D" w14:textId="233728B1" w:rsidR="003D6A3A" w:rsidRDefault="003D6A3A" w:rsidP="00EA2804">
      <w:pPr>
        <w:spacing w:after="0" w:line="240" w:lineRule="auto"/>
        <w:ind w:firstLine="709"/>
        <w:jc w:val="both"/>
        <w:rPr>
          <w:rFonts w:ascii="Times New Roman" w:hAnsi="Times New Roman" w:cs="Times New Roman"/>
          <w:color w:val="BDC1C6"/>
          <w:sz w:val="28"/>
          <w:szCs w:val="28"/>
          <w:shd w:val="clear" w:color="auto" w:fill="202124"/>
        </w:rPr>
      </w:pPr>
      <w:r w:rsidRPr="00F510E6">
        <w:rPr>
          <w:rFonts w:ascii="Times New Roman" w:hAnsi="Times New Roman" w:cs="Times New Roman"/>
          <w:color w:val="BDC1C6"/>
          <w:sz w:val="28"/>
          <w:szCs w:val="28"/>
          <w:shd w:val="clear" w:color="auto" w:fill="202124"/>
        </w:rPr>
        <w:t>Абстрактный класс в объектно-ориентированном программировании — базовый класс, который не предполагает создания экземпляров</w:t>
      </w:r>
    </w:p>
    <w:p w14:paraId="1620D423" w14:textId="3284C0E2" w:rsidR="00F510E6" w:rsidRPr="00EA2804" w:rsidRDefault="00F510E6" w:rsidP="00EA2804">
      <w:pPr>
        <w:spacing w:after="0" w:line="240" w:lineRule="auto"/>
        <w:ind w:firstLine="709"/>
        <w:jc w:val="both"/>
        <w:rPr>
          <w:rFonts w:ascii="Times New Roman" w:hAnsi="Times New Roman" w:cs="Times New Roman"/>
          <w:color w:val="000000"/>
          <w:sz w:val="28"/>
          <w:szCs w:val="28"/>
        </w:rPr>
      </w:pPr>
      <w:r>
        <w:rPr>
          <w:noProof/>
        </w:rPr>
        <w:drawing>
          <wp:inline distT="0" distB="0" distL="0" distR="0" wp14:anchorId="29E86549" wp14:editId="17C65E9E">
            <wp:extent cx="3122828" cy="326571"/>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415" t="49364" r="78737" b="47876"/>
                    <a:stretch/>
                  </pic:blipFill>
                  <pic:spPr bwMode="auto">
                    <a:xfrm>
                      <a:off x="0" y="0"/>
                      <a:ext cx="3136787" cy="328031"/>
                    </a:xfrm>
                    <a:prstGeom prst="rect">
                      <a:avLst/>
                    </a:prstGeom>
                    <a:ln>
                      <a:noFill/>
                    </a:ln>
                    <a:extLst>
                      <a:ext uri="{53640926-AAD7-44D8-BBD7-CCE9431645EC}">
                        <a14:shadowObscured xmlns:a14="http://schemas.microsoft.com/office/drawing/2010/main"/>
                      </a:ext>
                    </a:extLst>
                  </pic:spPr>
                </pic:pic>
              </a:graphicData>
            </a:graphic>
          </wp:inline>
        </w:drawing>
      </w:r>
    </w:p>
    <w:p w14:paraId="3F1679DF" w14:textId="090FCDE8" w:rsidR="00B41E8D" w:rsidRPr="00EA280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Опишите синтаксис класса (с методами внутри класса и вне класса). Объясните для чего используется оператор расширения области видимости “::”. Приведите пример.</w:t>
      </w:r>
    </w:p>
    <w:p w14:paraId="35A5A653" w14:textId="7F1DFE75" w:rsidR="002B08C1" w:rsidRPr="00D137AE" w:rsidRDefault="00D137AE" w:rsidP="00EA2804">
      <w:pPr>
        <w:spacing w:after="0" w:line="240" w:lineRule="auto"/>
        <w:ind w:firstLine="709"/>
        <w:jc w:val="both"/>
        <w:rPr>
          <w:rFonts w:ascii="Times New Roman" w:hAnsi="Times New Roman" w:cs="Times New Roman"/>
          <w:sz w:val="28"/>
          <w:szCs w:val="28"/>
        </w:rPr>
      </w:pPr>
      <w:r w:rsidRPr="00D137AE">
        <w:rPr>
          <w:rFonts w:ascii="Times New Roman" w:hAnsi="Times New Roman" w:cs="Times New Roman"/>
          <w:sz w:val="28"/>
          <w:szCs w:val="28"/>
        </w:rPr>
        <w:t>Выше</w:t>
      </w:r>
    </w:p>
    <w:p w14:paraId="5C4E4743" w14:textId="5EFD4750" w:rsidR="00B41E8D" w:rsidRPr="00D137AE"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D137AE">
        <w:rPr>
          <w:rFonts w:ascii="Times New Roman" w:hAnsi="Times New Roman" w:cs="Times New Roman"/>
          <w:sz w:val="28"/>
          <w:szCs w:val="28"/>
          <w:highlight w:val="lightGray"/>
        </w:rPr>
        <w:t>Дайте определение понятию «очередь». Приведите структуру очереди. Приведите пример объявления очереди.</w:t>
      </w:r>
    </w:p>
    <w:p w14:paraId="28F81060" w14:textId="77777777" w:rsidR="00CA0A0C" w:rsidRPr="00EA2804" w:rsidRDefault="00CA0A0C" w:rsidP="00EA2804">
      <w:pPr>
        <w:pStyle w:val="a3"/>
        <w:spacing w:after="0"/>
        <w:ind w:firstLine="709"/>
        <w:jc w:val="both"/>
        <w:rPr>
          <w:rFonts w:ascii="Times New Roman" w:hAnsi="Times New Roman" w:cs="Times New Roman"/>
          <w:color w:val="222222"/>
          <w:sz w:val="28"/>
          <w:szCs w:val="28"/>
          <w:shd w:val="clear" w:color="auto" w:fill="FFFFFF"/>
        </w:rPr>
      </w:pPr>
      <w:r w:rsidRPr="00EA2804">
        <w:rPr>
          <w:rFonts w:ascii="Times New Roman" w:hAnsi="Times New Roman" w:cs="Times New Roman"/>
          <w:b/>
          <w:color w:val="222222"/>
          <w:sz w:val="28"/>
          <w:szCs w:val="28"/>
          <w:shd w:val="clear" w:color="auto" w:fill="FFFFFF"/>
        </w:rPr>
        <w:t>Очередь</w:t>
      </w:r>
      <w:r w:rsidRPr="00EA2804">
        <w:rPr>
          <w:rFonts w:ascii="Times New Roman" w:hAnsi="Times New Roman" w:cs="Times New Roman"/>
          <w:color w:val="222222"/>
          <w:sz w:val="28"/>
          <w:szCs w:val="28"/>
          <w:shd w:val="clear" w:color="auto" w:fill="FFFFFF"/>
        </w:rPr>
        <w:t xml:space="preserve"> – эту структуру можно представить, как очередь в продуктовом магазине. Первым обслуживают того, кто пришёл в самом начале – всё как в жизни.</w:t>
      </w:r>
      <w:r w:rsidRPr="00EA2804">
        <w:rPr>
          <w:rFonts w:ascii="Times New Roman" w:hAnsi="Times New Roman" w:cs="Times New Roman"/>
          <w:color w:val="222222"/>
          <w:sz w:val="28"/>
          <w:szCs w:val="28"/>
        </w:rPr>
        <w:t xml:space="preserve"> </w:t>
      </w:r>
      <w:r w:rsidRPr="00EA2804">
        <w:rPr>
          <w:rFonts w:ascii="Times New Roman" w:hAnsi="Times New Roman" w:cs="Times New Roman"/>
          <w:color w:val="222222"/>
          <w:sz w:val="28"/>
          <w:szCs w:val="28"/>
          <w:shd w:val="clear" w:color="auto" w:fill="FFFFFF"/>
        </w:rPr>
        <w:t>Очередь устроена по принципу FIFO (First In</w:t>
      </w:r>
      <w:r w:rsidRPr="00EA2804">
        <w:rPr>
          <w:rFonts w:ascii="Times New Roman" w:hAnsi="Times New Roman" w:cs="Times New Roman"/>
          <w:color w:val="222222"/>
          <w:sz w:val="28"/>
          <w:szCs w:val="28"/>
          <w:shd w:val="clear" w:color="auto" w:fill="FFFFFF"/>
          <w:lang w:val="en-US"/>
        </w:rPr>
        <w:t>put</w:t>
      </w:r>
      <w:r w:rsidRPr="00EA2804">
        <w:rPr>
          <w:rFonts w:ascii="Times New Roman" w:hAnsi="Times New Roman" w:cs="Times New Roman"/>
          <w:color w:val="222222"/>
          <w:sz w:val="28"/>
          <w:szCs w:val="28"/>
          <w:shd w:val="clear" w:color="auto" w:fill="FFFFFF"/>
        </w:rPr>
        <w:t xml:space="preserve"> – First Out</w:t>
      </w:r>
      <w:r w:rsidRPr="00EA2804">
        <w:rPr>
          <w:rFonts w:ascii="Times New Roman" w:hAnsi="Times New Roman" w:cs="Times New Roman"/>
          <w:color w:val="222222"/>
          <w:sz w:val="28"/>
          <w:szCs w:val="28"/>
          <w:shd w:val="clear" w:color="auto" w:fill="FFFFFF"/>
          <w:lang w:val="en-US"/>
        </w:rPr>
        <w:t>put</w:t>
      </w:r>
      <w:r w:rsidRPr="00EA2804">
        <w:rPr>
          <w:rFonts w:ascii="Times New Roman" w:hAnsi="Times New Roman" w:cs="Times New Roman"/>
          <w:color w:val="222222"/>
          <w:sz w:val="28"/>
          <w:szCs w:val="28"/>
          <w:shd w:val="clear" w:color="auto" w:fill="FFFFFF"/>
        </w:rPr>
        <w:t xml:space="preserve">, «первым пришёл – первым уйдёт»). Это значит, что удалить очередной элемент можно </w:t>
      </w:r>
      <w:r w:rsidRPr="00EA2804">
        <w:rPr>
          <w:rFonts w:ascii="Times New Roman" w:hAnsi="Times New Roman" w:cs="Times New Roman"/>
          <w:color w:val="222222"/>
          <w:sz w:val="28"/>
          <w:szCs w:val="28"/>
          <w:shd w:val="clear" w:color="auto" w:fill="FFFFFF"/>
        </w:rPr>
        <w:lastRenderedPageBreak/>
        <w:t>только после того, как были убраны все ранее добавленные перед ним элементы. Очередь позволяет выполнять две основные операции: добавлять элементы в конец очереди и удалять первый элемент из очереди.</w:t>
      </w:r>
    </w:p>
    <w:p w14:paraId="459FBD4C" w14:textId="77777777" w:rsidR="00CA0A0C" w:rsidRPr="00EA2804" w:rsidRDefault="00CA0A0C" w:rsidP="00EA2804">
      <w:pPr>
        <w:spacing w:after="0"/>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struct Spis {</w:t>
      </w:r>
    </w:p>
    <w:p w14:paraId="1C2DF9A2" w14:textId="77777777" w:rsidR="00CA0A0C" w:rsidRPr="00EA2804" w:rsidRDefault="00CA0A0C" w:rsidP="00EA2804">
      <w:pPr>
        <w:spacing w:after="0"/>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r>
      <w:r w:rsidRPr="00EA2804">
        <w:rPr>
          <w:rFonts w:ascii="Times New Roman" w:hAnsi="Times New Roman" w:cs="Times New Roman"/>
          <w:sz w:val="28"/>
          <w:szCs w:val="28"/>
          <w:lang w:val="en-US"/>
        </w:rPr>
        <w:tab/>
      </w:r>
      <w:r w:rsidRPr="00EA2804">
        <w:rPr>
          <w:rFonts w:ascii="Times New Roman" w:hAnsi="Times New Roman" w:cs="Times New Roman"/>
          <w:sz w:val="28"/>
          <w:szCs w:val="28"/>
          <w:lang w:val="en-US"/>
        </w:rPr>
        <w:tab/>
        <w:t>int info;</w:t>
      </w:r>
    </w:p>
    <w:p w14:paraId="2ACE7A58" w14:textId="77777777" w:rsidR="00CA0A0C" w:rsidRPr="00EA2804" w:rsidRDefault="00CA0A0C" w:rsidP="00EA2804">
      <w:pPr>
        <w:spacing w:after="0"/>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r>
      <w:r w:rsidRPr="00EA2804">
        <w:rPr>
          <w:rFonts w:ascii="Times New Roman" w:hAnsi="Times New Roman" w:cs="Times New Roman"/>
          <w:sz w:val="28"/>
          <w:szCs w:val="28"/>
          <w:lang w:val="en-US"/>
        </w:rPr>
        <w:tab/>
      </w:r>
      <w:r w:rsidRPr="00EA2804">
        <w:rPr>
          <w:rFonts w:ascii="Times New Roman" w:hAnsi="Times New Roman" w:cs="Times New Roman"/>
          <w:sz w:val="28"/>
          <w:szCs w:val="28"/>
          <w:lang w:val="en-US"/>
        </w:rPr>
        <w:tab/>
        <w:t>Spis *Next;</w:t>
      </w:r>
    </w:p>
    <w:p w14:paraId="6284984C" w14:textId="16EC1F37" w:rsidR="00FF105D" w:rsidRPr="00EA2804" w:rsidRDefault="00CA0A0C" w:rsidP="00EA2804">
      <w:pPr>
        <w:spacing w:after="0"/>
        <w:ind w:firstLine="709"/>
        <w:jc w:val="both"/>
        <w:rPr>
          <w:rFonts w:ascii="Times New Roman" w:hAnsi="Times New Roman" w:cs="Times New Roman"/>
          <w:sz w:val="28"/>
          <w:szCs w:val="28"/>
        </w:rPr>
      </w:pPr>
      <w:r w:rsidRPr="00EA2804">
        <w:rPr>
          <w:rFonts w:ascii="Times New Roman" w:hAnsi="Times New Roman" w:cs="Times New Roman"/>
          <w:sz w:val="28"/>
          <w:szCs w:val="28"/>
        </w:rPr>
        <w:t>};</w:t>
      </w:r>
    </w:p>
    <w:p w14:paraId="4210BAB8" w14:textId="41BFAD5E" w:rsidR="00B41E8D"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D137AE">
        <w:rPr>
          <w:rFonts w:ascii="Times New Roman" w:hAnsi="Times New Roman" w:cs="Times New Roman"/>
          <w:sz w:val="28"/>
          <w:szCs w:val="28"/>
          <w:highlight w:val="lightGray"/>
        </w:rPr>
        <w:t>Опишите инициализацию и присвоение указателей. Приведите пример инициализации и присвоение указателей</w:t>
      </w:r>
    </w:p>
    <w:p w14:paraId="716ACBAF" w14:textId="5546819A" w:rsidR="00D137AE" w:rsidRPr="00D137AE" w:rsidRDefault="00D137AE" w:rsidP="00D137AE">
      <w:pPr>
        <w:spacing w:after="0" w:line="240" w:lineRule="auto"/>
        <w:ind w:left="709"/>
        <w:jc w:val="both"/>
        <w:rPr>
          <w:rFonts w:ascii="Times New Roman" w:hAnsi="Times New Roman" w:cs="Times New Roman"/>
          <w:sz w:val="28"/>
          <w:szCs w:val="28"/>
        </w:rPr>
      </w:pPr>
      <w:r w:rsidRPr="00D137AE">
        <w:rPr>
          <w:rFonts w:ascii="Times New Roman" w:hAnsi="Times New Roman" w:cs="Times New Roman"/>
          <w:sz w:val="28"/>
          <w:szCs w:val="28"/>
        </w:rPr>
        <w:t>Выше</w:t>
      </w:r>
    </w:p>
    <w:p w14:paraId="16D7F578" w14:textId="289BA3C8" w:rsidR="00B41E8D" w:rsidRPr="00D137AE"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D137AE">
        <w:rPr>
          <w:rFonts w:ascii="Times New Roman" w:hAnsi="Times New Roman" w:cs="Times New Roman"/>
          <w:sz w:val="28"/>
          <w:szCs w:val="28"/>
          <w:highlight w:val="lightGray"/>
        </w:rPr>
        <w:t>Дайте определение понятию «массив». Приведите пример объявления динамического массива.</w:t>
      </w:r>
    </w:p>
    <w:p w14:paraId="774B8085" w14:textId="77777777" w:rsidR="00BF7FF2" w:rsidRPr="00EA2804" w:rsidRDefault="00BA25D9"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Массив — это сложный (составной, структурированный) тип данных, который характеризуется следующим: </w:t>
      </w:r>
    </w:p>
    <w:p w14:paraId="75788CC5" w14:textId="2CBD5AA7" w:rsidR="00BF7FF2" w:rsidRPr="00EA2804" w:rsidRDefault="00BA25D9"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sym w:font="Symbol" w:char="F0B7"/>
      </w:r>
      <w:r w:rsidRPr="00EA2804">
        <w:rPr>
          <w:rFonts w:ascii="Times New Roman" w:hAnsi="Times New Roman" w:cs="Times New Roman"/>
          <w:sz w:val="28"/>
          <w:szCs w:val="28"/>
        </w:rPr>
        <w:t xml:space="preserve"> элементы массива имеют одинаковый тип в отличие от структур struct, поэтому каждый элемент массива занимает одинаковый объём памяти; </w:t>
      </w:r>
    </w:p>
    <w:p w14:paraId="424F4956" w14:textId="77777777" w:rsidR="00BF7FF2" w:rsidRPr="00EA2804" w:rsidRDefault="00BA25D9"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sym w:font="Symbol" w:char="F0B7"/>
      </w:r>
      <w:r w:rsidRPr="00EA2804">
        <w:rPr>
          <w:rFonts w:ascii="Times New Roman" w:hAnsi="Times New Roman" w:cs="Times New Roman"/>
          <w:sz w:val="28"/>
          <w:szCs w:val="28"/>
        </w:rPr>
        <w:t xml:space="preserve"> массив располагается в оперативной памяти, а не на внешнем устройстве, как файлы;</w:t>
      </w:r>
    </w:p>
    <w:p w14:paraId="75E6EA06" w14:textId="76BD3737" w:rsidR="00BA25D9" w:rsidRPr="00EA2804" w:rsidRDefault="00BA25D9"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 </w:t>
      </w:r>
      <w:r w:rsidRPr="00EA2804">
        <w:rPr>
          <w:rFonts w:ascii="Times New Roman" w:hAnsi="Times New Roman" w:cs="Times New Roman"/>
          <w:sz w:val="28"/>
          <w:szCs w:val="28"/>
        </w:rPr>
        <w:sym w:font="Symbol" w:char="F0B7"/>
      </w:r>
      <w:r w:rsidRPr="00EA2804">
        <w:rPr>
          <w:rFonts w:ascii="Times New Roman" w:hAnsi="Times New Roman" w:cs="Times New Roman"/>
          <w:sz w:val="28"/>
          <w:szCs w:val="28"/>
        </w:rPr>
        <w:t xml:space="preserve"> элементы массива занимают подряд идущие ячейки, в отличие, например, от списков</w:t>
      </w:r>
    </w:p>
    <w:p w14:paraId="53FC240D" w14:textId="2F1D686B" w:rsidR="00BF7FF2" w:rsidRPr="00EA2804" w:rsidRDefault="00BF7FF2"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Int I;</w:t>
      </w:r>
    </w:p>
    <w:p w14:paraId="163BAACA" w14:textId="75C6ED99" w:rsidR="00BF7FF2" w:rsidRPr="00EA2804" w:rsidRDefault="00BF7FF2"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Cin&gt;n;</w:t>
      </w:r>
    </w:p>
    <w:p w14:paraId="6B95FB18" w14:textId="0DC1C2D6" w:rsidR="00BF7FF2" w:rsidRPr="00EA2804" w:rsidRDefault="00BF7FF2"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Int * mas = new int [n];</w:t>
      </w:r>
    </w:p>
    <w:p w14:paraId="75F0C126" w14:textId="54563073" w:rsidR="00B41E8D" w:rsidRPr="00D137AE"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D137AE">
        <w:rPr>
          <w:rFonts w:ascii="Times New Roman" w:hAnsi="Times New Roman" w:cs="Times New Roman"/>
          <w:sz w:val="28"/>
          <w:szCs w:val="28"/>
          <w:highlight w:val="lightGray"/>
        </w:rPr>
        <w:t>Перечислите ситуации использования оператора break. Приведите пример ситуации использования оператора break.</w:t>
      </w:r>
    </w:p>
    <w:p w14:paraId="098D9DD2" w14:textId="0FD3956A" w:rsidR="00356DD1" w:rsidRDefault="00356DD1"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lang w:val="en-US"/>
        </w:rPr>
        <w:t>Break</w:t>
      </w:r>
      <w:r w:rsidRPr="00EA2804">
        <w:rPr>
          <w:rFonts w:ascii="Times New Roman" w:hAnsi="Times New Roman" w:cs="Times New Roman"/>
          <w:sz w:val="28"/>
          <w:szCs w:val="28"/>
        </w:rPr>
        <w:t xml:space="preserve"> используется для входа из цикла. Может применяться для выхода при достижении определенного значения в цикле </w:t>
      </w:r>
    </w:p>
    <w:p w14:paraId="4317AD05" w14:textId="6DED9450" w:rsidR="00D137AE" w:rsidRPr="00EA2804" w:rsidRDefault="00D137AE" w:rsidP="00EA2804">
      <w:pPr>
        <w:spacing w:after="0" w:line="240" w:lineRule="auto"/>
        <w:ind w:firstLine="709"/>
        <w:jc w:val="both"/>
        <w:rPr>
          <w:rFonts w:ascii="Times New Roman" w:hAnsi="Times New Roman" w:cs="Times New Roman"/>
          <w:sz w:val="28"/>
          <w:szCs w:val="28"/>
        </w:rPr>
      </w:pPr>
      <w:r>
        <w:rPr>
          <w:noProof/>
        </w:rPr>
        <w:drawing>
          <wp:inline distT="0" distB="0" distL="0" distR="0" wp14:anchorId="0737FD2E" wp14:editId="0F52434F">
            <wp:extent cx="5940425" cy="2233930"/>
            <wp:effectExtent l="0" t="0" r="3175" b="0"/>
            <wp:docPr id="28" name="Рисунок 28" descr="Оператор break в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Оператор break в 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2233930"/>
                    </a:xfrm>
                    <a:prstGeom prst="rect">
                      <a:avLst/>
                    </a:prstGeom>
                    <a:noFill/>
                    <a:ln>
                      <a:noFill/>
                    </a:ln>
                  </pic:spPr>
                </pic:pic>
              </a:graphicData>
            </a:graphic>
          </wp:inline>
        </w:drawing>
      </w:r>
    </w:p>
    <w:p w14:paraId="302ED6BA" w14:textId="629AE278" w:rsidR="00B41E8D" w:rsidRPr="00D137AE"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D137AE">
        <w:rPr>
          <w:rFonts w:ascii="Times New Roman" w:hAnsi="Times New Roman" w:cs="Times New Roman"/>
          <w:sz w:val="28"/>
          <w:szCs w:val="28"/>
          <w:highlight w:val="lightGray"/>
        </w:rPr>
        <w:t>Дайте определение понятию «циклический (кольцевой) список». Приведите структуры списка. Приведите пример объявления кольцевого списка.</w:t>
      </w:r>
    </w:p>
    <w:p w14:paraId="6AEEF92C" w14:textId="00C643D1" w:rsidR="00FF2D21" w:rsidRPr="00EA2804" w:rsidRDefault="00FF2D21" w:rsidP="00EA2804">
      <w:pPr>
        <w:spacing w:after="0" w:line="240" w:lineRule="auto"/>
        <w:ind w:firstLine="709"/>
        <w:jc w:val="both"/>
        <w:rPr>
          <w:rFonts w:ascii="Times New Roman" w:hAnsi="Times New Roman" w:cs="Times New Roman"/>
          <w:color w:val="222222"/>
          <w:sz w:val="28"/>
          <w:szCs w:val="28"/>
          <w:shd w:val="clear" w:color="auto" w:fill="FFFFFF"/>
        </w:rPr>
      </w:pPr>
      <w:r w:rsidRPr="00EA2804">
        <w:rPr>
          <w:rFonts w:ascii="Times New Roman" w:hAnsi="Times New Roman" w:cs="Times New Roman"/>
          <w:b/>
          <w:color w:val="222222"/>
          <w:sz w:val="28"/>
          <w:szCs w:val="28"/>
          <w:shd w:val="clear" w:color="auto" w:fill="FFFFFF"/>
        </w:rPr>
        <w:t>Кольцевой список</w:t>
      </w:r>
      <w:r w:rsidRPr="00EA2804">
        <w:rPr>
          <w:rFonts w:ascii="Times New Roman" w:hAnsi="Times New Roman" w:cs="Times New Roman"/>
          <w:color w:val="222222"/>
          <w:sz w:val="28"/>
          <w:szCs w:val="28"/>
          <w:shd w:val="clear" w:color="auto" w:fill="FFFFFF"/>
        </w:rPr>
        <w:t xml:space="preserve"> (кольцо) – список, в котором последний элемент хранит указатель не на </w:t>
      </w:r>
      <w:r w:rsidRPr="00EA2804">
        <w:rPr>
          <w:rFonts w:ascii="Times New Roman" w:hAnsi="Times New Roman" w:cs="Times New Roman"/>
          <w:color w:val="222222"/>
          <w:sz w:val="28"/>
          <w:szCs w:val="28"/>
          <w:shd w:val="clear" w:color="auto" w:fill="FFFFFF"/>
          <w:lang w:val="en-US"/>
        </w:rPr>
        <w:t>NULL</w:t>
      </w:r>
      <w:r w:rsidRPr="00EA2804">
        <w:rPr>
          <w:rFonts w:ascii="Times New Roman" w:hAnsi="Times New Roman" w:cs="Times New Roman"/>
          <w:color w:val="222222"/>
          <w:sz w:val="28"/>
          <w:szCs w:val="28"/>
          <w:shd w:val="clear" w:color="auto" w:fill="FFFFFF"/>
        </w:rPr>
        <w:t xml:space="preserve">, а на первый элемент этого же списка, в результате чего список становится «закольцованным» (циклическим, </w:t>
      </w:r>
      <w:r w:rsidRPr="00EA2804">
        <w:rPr>
          <w:rFonts w:ascii="Times New Roman" w:hAnsi="Times New Roman" w:cs="Times New Roman"/>
          <w:color w:val="222222"/>
          <w:sz w:val="28"/>
          <w:szCs w:val="28"/>
          <w:shd w:val="clear" w:color="auto" w:fill="FFFFFF"/>
        </w:rPr>
        <w:lastRenderedPageBreak/>
        <w:t>круговым) и по нему можно бесконечно ходить, поскольку у него конец переходит в начало.</w:t>
      </w:r>
    </w:p>
    <w:p w14:paraId="51245B34" w14:textId="692FD589" w:rsidR="00FF2D21" w:rsidRPr="00EA2804" w:rsidRDefault="00FF2D21" w:rsidP="00EA2804">
      <w:pPr>
        <w:spacing w:after="0" w:line="240" w:lineRule="auto"/>
        <w:ind w:firstLine="709"/>
        <w:jc w:val="both"/>
        <w:rPr>
          <w:rFonts w:ascii="Times New Roman" w:hAnsi="Times New Roman" w:cs="Times New Roman"/>
          <w:color w:val="222222"/>
          <w:sz w:val="28"/>
          <w:szCs w:val="28"/>
          <w:shd w:val="clear" w:color="auto" w:fill="FFFFFF"/>
          <w:lang w:val="en-US"/>
        </w:rPr>
      </w:pPr>
      <w:r w:rsidRPr="00EA2804">
        <w:rPr>
          <w:rFonts w:ascii="Times New Roman" w:hAnsi="Times New Roman" w:cs="Times New Roman"/>
          <w:color w:val="222222"/>
          <w:sz w:val="28"/>
          <w:szCs w:val="28"/>
          <w:shd w:val="clear" w:color="auto" w:fill="FFFFFF"/>
          <w:lang w:val="en-US"/>
        </w:rPr>
        <w:t>Struct list</w:t>
      </w:r>
    </w:p>
    <w:p w14:paraId="6B1FD0B1" w14:textId="1E8B48F5" w:rsidR="00FF2D21" w:rsidRPr="00EA2804" w:rsidRDefault="00FF2D21" w:rsidP="00EA2804">
      <w:pPr>
        <w:spacing w:after="0" w:line="240" w:lineRule="auto"/>
        <w:ind w:firstLine="709"/>
        <w:jc w:val="both"/>
        <w:rPr>
          <w:rFonts w:ascii="Times New Roman" w:hAnsi="Times New Roman" w:cs="Times New Roman"/>
          <w:color w:val="222222"/>
          <w:sz w:val="28"/>
          <w:szCs w:val="28"/>
          <w:shd w:val="clear" w:color="auto" w:fill="FFFFFF"/>
          <w:lang w:val="en-US"/>
        </w:rPr>
      </w:pPr>
      <w:r w:rsidRPr="00EA2804">
        <w:rPr>
          <w:rFonts w:ascii="Times New Roman" w:hAnsi="Times New Roman" w:cs="Times New Roman"/>
          <w:color w:val="222222"/>
          <w:sz w:val="28"/>
          <w:szCs w:val="28"/>
          <w:shd w:val="clear" w:color="auto" w:fill="FFFFFF"/>
          <w:lang w:val="en-US"/>
        </w:rPr>
        <w:t>{</w:t>
      </w:r>
    </w:p>
    <w:p w14:paraId="607A8E82" w14:textId="6B822B5E" w:rsidR="00FF2D21" w:rsidRPr="00EA2804" w:rsidRDefault="00FF2D21" w:rsidP="00EA2804">
      <w:pPr>
        <w:spacing w:after="0" w:line="240" w:lineRule="auto"/>
        <w:ind w:firstLine="709"/>
        <w:jc w:val="both"/>
        <w:rPr>
          <w:rFonts w:ascii="Times New Roman" w:hAnsi="Times New Roman" w:cs="Times New Roman"/>
          <w:color w:val="222222"/>
          <w:sz w:val="28"/>
          <w:szCs w:val="28"/>
          <w:shd w:val="clear" w:color="auto" w:fill="FFFFFF"/>
          <w:lang w:val="en-US"/>
        </w:rPr>
      </w:pPr>
      <w:r w:rsidRPr="00EA2804">
        <w:rPr>
          <w:rFonts w:ascii="Times New Roman" w:hAnsi="Times New Roman" w:cs="Times New Roman"/>
          <w:color w:val="222222"/>
          <w:sz w:val="28"/>
          <w:szCs w:val="28"/>
          <w:shd w:val="clear" w:color="auto" w:fill="FFFFFF"/>
          <w:lang w:val="en-US"/>
        </w:rPr>
        <w:tab/>
        <w:t>Int field;//</w:t>
      </w:r>
      <w:r w:rsidRPr="00EA2804">
        <w:rPr>
          <w:rFonts w:ascii="Times New Roman" w:hAnsi="Times New Roman" w:cs="Times New Roman"/>
          <w:color w:val="222222"/>
          <w:sz w:val="28"/>
          <w:szCs w:val="28"/>
          <w:shd w:val="clear" w:color="auto" w:fill="FFFFFF"/>
        </w:rPr>
        <w:t>поле</w:t>
      </w:r>
      <w:r w:rsidRPr="00EA2804">
        <w:rPr>
          <w:rFonts w:ascii="Times New Roman" w:hAnsi="Times New Roman" w:cs="Times New Roman"/>
          <w:color w:val="222222"/>
          <w:sz w:val="28"/>
          <w:szCs w:val="28"/>
          <w:shd w:val="clear" w:color="auto" w:fill="FFFFFF"/>
          <w:lang w:val="en-US"/>
        </w:rPr>
        <w:t xml:space="preserve"> </w:t>
      </w:r>
      <w:r w:rsidRPr="00EA2804">
        <w:rPr>
          <w:rFonts w:ascii="Times New Roman" w:hAnsi="Times New Roman" w:cs="Times New Roman"/>
          <w:color w:val="222222"/>
          <w:sz w:val="28"/>
          <w:szCs w:val="28"/>
          <w:shd w:val="clear" w:color="auto" w:fill="FFFFFF"/>
        </w:rPr>
        <w:t>данных</w:t>
      </w:r>
    </w:p>
    <w:p w14:paraId="29805A33" w14:textId="67E0DA97" w:rsidR="00FF2D21" w:rsidRPr="00EA2804" w:rsidRDefault="00FF2D21" w:rsidP="00EA2804">
      <w:pPr>
        <w:spacing w:after="0" w:line="240" w:lineRule="auto"/>
        <w:ind w:firstLine="709"/>
        <w:jc w:val="both"/>
        <w:rPr>
          <w:rFonts w:ascii="Times New Roman" w:hAnsi="Times New Roman" w:cs="Times New Roman"/>
          <w:color w:val="222222"/>
          <w:sz w:val="28"/>
          <w:szCs w:val="28"/>
          <w:shd w:val="clear" w:color="auto" w:fill="FFFFFF"/>
          <w:lang w:val="en-US"/>
        </w:rPr>
      </w:pPr>
      <w:r w:rsidRPr="00EA2804">
        <w:rPr>
          <w:rFonts w:ascii="Times New Roman" w:hAnsi="Times New Roman" w:cs="Times New Roman"/>
          <w:color w:val="222222"/>
          <w:sz w:val="28"/>
          <w:szCs w:val="28"/>
          <w:shd w:val="clear" w:color="auto" w:fill="FFFFFF"/>
          <w:lang w:val="en-US"/>
        </w:rPr>
        <w:tab/>
        <w:t>List* next;//</w:t>
      </w:r>
      <w:r w:rsidRPr="00EA2804">
        <w:rPr>
          <w:rFonts w:ascii="Times New Roman" w:hAnsi="Times New Roman" w:cs="Times New Roman"/>
          <w:color w:val="222222"/>
          <w:sz w:val="28"/>
          <w:szCs w:val="28"/>
          <w:shd w:val="clear" w:color="auto" w:fill="FFFFFF"/>
        </w:rPr>
        <w:t>следующий</w:t>
      </w:r>
      <w:r w:rsidRPr="00EA2804">
        <w:rPr>
          <w:rFonts w:ascii="Times New Roman" w:hAnsi="Times New Roman" w:cs="Times New Roman"/>
          <w:color w:val="222222"/>
          <w:sz w:val="28"/>
          <w:szCs w:val="28"/>
          <w:shd w:val="clear" w:color="auto" w:fill="FFFFFF"/>
          <w:lang w:val="en-US"/>
        </w:rPr>
        <w:t xml:space="preserve"> </w:t>
      </w:r>
      <w:r w:rsidRPr="00EA2804">
        <w:rPr>
          <w:rFonts w:ascii="Times New Roman" w:hAnsi="Times New Roman" w:cs="Times New Roman"/>
          <w:color w:val="222222"/>
          <w:sz w:val="28"/>
          <w:szCs w:val="28"/>
          <w:shd w:val="clear" w:color="auto" w:fill="FFFFFF"/>
        </w:rPr>
        <w:t>элемент</w:t>
      </w:r>
    </w:p>
    <w:p w14:paraId="662726DF" w14:textId="3B1FA5AE" w:rsidR="00FF2D21" w:rsidRPr="00EA2804" w:rsidRDefault="00FF2D21" w:rsidP="00EA2804">
      <w:pPr>
        <w:spacing w:after="0" w:line="240" w:lineRule="auto"/>
        <w:ind w:firstLine="709"/>
        <w:jc w:val="both"/>
        <w:rPr>
          <w:rFonts w:ascii="Times New Roman" w:hAnsi="Times New Roman" w:cs="Times New Roman"/>
          <w:color w:val="222222"/>
          <w:sz w:val="28"/>
          <w:szCs w:val="28"/>
          <w:shd w:val="clear" w:color="auto" w:fill="FFFFFF"/>
          <w:lang w:val="en-US"/>
        </w:rPr>
      </w:pPr>
      <w:r w:rsidRPr="00EA2804">
        <w:rPr>
          <w:rFonts w:ascii="Times New Roman" w:hAnsi="Times New Roman" w:cs="Times New Roman"/>
          <w:color w:val="222222"/>
          <w:sz w:val="28"/>
          <w:szCs w:val="28"/>
          <w:shd w:val="clear" w:color="auto" w:fill="FFFFFF"/>
          <w:lang w:val="en-US"/>
        </w:rPr>
        <w:tab/>
        <w:t>List* prev;//</w:t>
      </w:r>
      <w:r w:rsidRPr="00EA2804">
        <w:rPr>
          <w:rFonts w:ascii="Times New Roman" w:hAnsi="Times New Roman" w:cs="Times New Roman"/>
          <w:color w:val="222222"/>
          <w:sz w:val="28"/>
          <w:szCs w:val="28"/>
          <w:shd w:val="clear" w:color="auto" w:fill="FFFFFF"/>
        </w:rPr>
        <w:t>предыдущий</w:t>
      </w:r>
      <w:r w:rsidRPr="00EA2804">
        <w:rPr>
          <w:rFonts w:ascii="Times New Roman" w:hAnsi="Times New Roman" w:cs="Times New Roman"/>
          <w:color w:val="222222"/>
          <w:sz w:val="28"/>
          <w:szCs w:val="28"/>
          <w:shd w:val="clear" w:color="auto" w:fill="FFFFFF"/>
          <w:lang w:val="en-US"/>
        </w:rPr>
        <w:t xml:space="preserve"> </w:t>
      </w:r>
    </w:p>
    <w:p w14:paraId="7FD8EAB4" w14:textId="6C3DDABD" w:rsidR="00FF2D21" w:rsidRPr="00EA2804" w:rsidRDefault="00FF2D21" w:rsidP="00EA2804">
      <w:pPr>
        <w:spacing w:after="0" w:line="240" w:lineRule="auto"/>
        <w:ind w:firstLine="709"/>
        <w:jc w:val="both"/>
        <w:rPr>
          <w:rFonts w:ascii="Times New Roman" w:hAnsi="Times New Roman" w:cs="Times New Roman"/>
          <w:color w:val="222222"/>
          <w:sz w:val="28"/>
          <w:szCs w:val="28"/>
          <w:shd w:val="clear" w:color="auto" w:fill="FFFFFF"/>
          <w:lang w:val="en-US"/>
        </w:rPr>
      </w:pPr>
      <w:r w:rsidRPr="00EA2804">
        <w:rPr>
          <w:rFonts w:ascii="Times New Roman" w:hAnsi="Times New Roman" w:cs="Times New Roman"/>
          <w:color w:val="222222"/>
          <w:sz w:val="28"/>
          <w:szCs w:val="28"/>
          <w:shd w:val="clear" w:color="auto" w:fill="FFFFFF"/>
          <w:lang w:val="en-US"/>
        </w:rPr>
        <w:t>};</w:t>
      </w:r>
    </w:p>
    <w:p w14:paraId="0FF0643B" w14:textId="5E336B74" w:rsidR="00B41E8D" w:rsidRPr="00D137AE"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D137AE">
        <w:rPr>
          <w:rFonts w:ascii="Times New Roman" w:hAnsi="Times New Roman" w:cs="Times New Roman"/>
          <w:sz w:val="28"/>
          <w:szCs w:val="28"/>
          <w:highlight w:val="lightGray"/>
        </w:rPr>
        <w:t>Перечислите типы констант и способы их определения. Приведите пример.</w:t>
      </w:r>
    </w:p>
    <w:p w14:paraId="75AE31D4" w14:textId="36BA9969" w:rsidR="00956AD1" w:rsidRPr="00EA2804" w:rsidRDefault="00956AD1" w:rsidP="00EA2804">
      <w:pPr>
        <w:spacing w:after="0" w:line="240" w:lineRule="auto"/>
        <w:ind w:firstLine="709"/>
        <w:jc w:val="both"/>
        <w:rPr>
          <w:rFonts w:ascii="Times New Roman" w:hAnsi="Times New Roman" w:cs="Times New Roman"/>
          <w:sz w:val="28"/>
          <w:szCs w:val="28"/>
        </w:rPr>
      </w:pPr>
      <w:r w:rsidRPr="00EA2804">
        <w:rPr>
          <w:rStyle w:val="hgkelc"/>
          <w:rFonts w:ascii="Times New Roman" w:hAnsi="Times New Roman" w:cs="Times New Roman"/>
          <w:b/>
          <w:bCs/>
          <w:sz w:val="28"/>
          <w:szCs w:val="28"/>
        </w:rPr>
        <w:t>Константы</w:t>
      </w:r>
      <w:r w:rsidRPr="00EA2804">
        <w:rPr>
          <w:rStyle w:val="hgkelc"/>
          <w:rFonts w:ascii="Times New Roman" w:hAnsi="Times New Roman" w:cs="Times New Roman"/>
          <w:sz w:val="28"/>
          <w:szCs w:val="28"/>
        </w:rPr>
        <w:t xml:space="preserve"> бывают числовые, символьные и строковые</w:t>
      </w:r>
    </w:p>
    <w:p w14:paraId="6B63779B" w14:textId="70CE13A6" w:rsidR="008D6F12" w:rsidRPr="00EA2804" w:rsidRDefault="008D6F12" w:rsidP="00EA2804">
      <w:pPr>
        <w:spacing w:after="0" w:line="240" w:lineRule="auto"/>
        <w:ind w:firstLine="709"/>
        <w:jc w:val="both"/>
        <w:rPr>
          <w:rStyle w:val="hgkelc"/>
          <w:rFonts w:ascii="Times New Roman" w:hAnsi="Times New Roman" w:cs="Times New Roman"/>
          <w:sz w:val="28"/>
          <w:szCs w:val="28"/>
          <w:lang w:val="en-US"/>
        </w:rPr>
      </w:pPr>
      <w:r w:rsidRPr="00EA2804">
        <w:rPr>
          <w:rStyle w:val="hgkelc"/>
          <w:rFonts w:ascii="Times New Roman" w:hAnsi="Times New Roman" w:cs="Times New Roman"/>
          <w:sz w:val="28"/>
          <w:szCs w:val="28"/>
          <w:lang w:val="en-US"/>
        </w:rPr>
        <w:t xml:space="preserve">Const char </w:t>
      </w:r>
      <w:r w:rsidR="00FA0E4D" w:rsidRPr="00EA2804">
        <w:rPr>
          <w:rStyle w:val="hgkelc"/>
          <w:rFonts w:ascii="Times New Roman" w:hAnsi="Times New Roman" w:cs="Times New Roman"/>
          <w:sz w:val="28"/>
          <w:szCs w:val="28"/>
          <w:lang w:val="en-US"/>
        </w:rPr>
        <w:t>text = “Q”;</w:t>
      </w:r>
    </w:p>
    <w:p w14:paraId="2CD4BB85" w14:textId="51192E25" w:rsidR="00FA0E4D" w:rsidRPr="00EA2804" w:rsidRDefault="00FA0E4D" w:rsidP="00EA2804">
      <w:pPr>
        <w:spacing w:after="0" w:line="240" w:lineRule="auto"/>
        <w:ind w:firstLine="709"/>
        <w:jc w:val="both"/>
        <w:rPr>
          <w:rStyle w:val="hgkelc"/>
          <w:rFonts w:ascii="Times New Roman" w:hAnsi="Times New Roman" w:cs="Times New Roman"/>
          <w:sz w:val="28"/>
          <w:szCs w:val="28"/>
          <w:lang w:val="en-US"/>
        </w:rPr>
      </w:pPr>
      <w:r w:rsidRPr="00EA2804">
        <w:rPr>
          <w:rStyle w:val="hgkelc"/>
          <w:rFonts w:ascii="Times New Roman" w:hAnsi="Times New Roman" w:cs="Times New Roman"/>
          <w:sz w:val="28"/>
          <w:szCs w:val="28"/>
          <w:lang w:val="en-US"/>
        </w:rPr>
        <w:t>Const int I = 0;</w:t>
      </w:r>
    </w:p>
    <w:p w14:paraId="4E0C1762" w14:textId="056F3038" w:rsidR="00FA0E4D" w:rsidRPr="00EA2804" w:rsidRDefault="00FA0E4D" w:rsidP="00EA2804">
      <w:pPr>
        <w:spacing w:after="0" w:line="240" w:lineRule="auto"/>
        <w:ind w:firstLine="709"/>
        <w:jc w:val="both"/>
        <w:rPr>
          <w:rFonts w:ascii="Times New Roman" w:hAnsi="Times New Roman" w:cs="Times New Roman"/>
          <w:sz w:val="28"/>
          <w:szCs w:val="28"/>
          <w:lang w:val="en-US"/>
        </w:rPr>
      </w:pPr>
      <w:r w:rsidRPr="00EA2804">
        <w:rPr>
          <w:rStyle w:val="hgkelc"/>
          <w:rFonts w:ascii="Times New Roman" w:hAnsi="Times New Roman" w:cs="Times New Roman"/>
          <w:sz w:val="28"/>
          <w:szCs w:val="28"/>
          <w:lang w:val="en-US"/>
        </w:rPr>
        <w:t>Const double r = 3.5;</w:t>
      </w:r>
    </w:p>
    <w:p w14:paraId="1441E9ED" w14:textId="3059B0BD" w:rsidR="00B41E8D" w:rsidRPr="00D137AE"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D137AE">
        <w:rPr>
          <w:rFonts w:ascii="Times New Roman" w:hAnsi="Times New Roman" w:cs="Times New Roman"/>
          <w:sz w:val="28"/>
          <w:szCs w:val="28"/>
          <w:highlight w:val="lightGray"/>
        </w:rPr>
        <w:t>Дайте определение понятию «инкапсуляция». Приведите пример инкапсуляция.</w:t>
      </w:r>
    </w:p>
    <w:p w14:paraId="7BDE0378" w14:textId="2CD72293" w:rsidR="00356DD1" w:rsidRPr="00EA2804" w:rsidRDefault="00356DD1"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b/>
          <w:bCs/>
          <w:sz w:val="28"/>
          <w:szCs w:val="28"/>
        </w:rPr>
        <w:t>Инкапсуляция</w:t>
      </w:r>
      <w:r w:rsidRPr="00EA2804">
        <w:rPr>
          <w:rFonts w:ascii="Times New Roman" w:hAnsi="Times New Roman" w:cs="Times New Roman"/>
          <w:sz w:val="28"/>
          <w:szCs w:val="28"/>
        </w:rPr>
        <w:t xml:space="preserve"> – это один из трех основных принципов ООП, предполагающий сокрытие деталей реализации класса от доступа извне данного класса (и, соответственно, извне данного объекта класса) и недопущение изменения внутреннего состояния объекта класса (значений, хранимых в его полях) без ведома самого данного объекта, а также недопущение изменений в состоянии объекта класса, которые приведут к его некорректной работе и/или уничтожению (не путать с деструктором, который является членом экземпляра класса и для того и существует, чтобы очищать оперативную память от данного объекта класса, уничтожая тем самым этот объект).</w:t>
      </w:r>
    </w:p>
    <w:p w14:paraId="3FB7EF4E" w14:textId="7BC6B798" w:rsidR="00B41E8D" w:rsidRPr="00EA2804" w:rsidRDefault="00B41E8D" w:rsidP="00EA2804">
      <w:pPr>
        <w:numPr>
          <w:ilvl w:val="0"/>
          <w:numId w:val="2"/>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Опишите работу с одномерным массивом. Представление в памяти. Способы сортировки массивов. Приведите пример. </w:t>
      </w:r>
    </w:p>
    <w:p w14:paraId="4D5BC24F" w14:textId="1CE6EE21" w:rsidR="00323DE7" w:rsidRDefault="0066442E" w:rsidP="00EA280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Сортировки могут быть: </w:t>
      </w:r>
      <w:r w:rsidRPr="0066442E">
        <w:rPr>
          <w:rFonts w:ascii="Times New Roman" w:hAnsi="Times New Roman" w:cs="Times New Roman"/>
          <w:sz w:val="28"/>
          <w:szCs w:val="28"/>
        </w:rPr>
        <w:t>«пузырьковой», выбором минимального, вставками, Хоара и Шелла</w:t>
      </w:r>
      <w:r>
        <w:rPr>
          <w:rFonts w:ascii="Times New Roman" w:hAnsi="Times New Roman" w:cs="Times New Roman"/>
          <w:sz w:val="28"/>
          <w:szCs w:val="28"/>
        </w:rPr>
        <w:t>.</w:t>
      </w:r>
    </w:p>
    <w:p w14:paraId="3B9E39F9" w14:textId="77777777" w:rsidR="0066442E" w:rsidRPr="0066442E" w:rsidRDefault="0066442E" w:rsidP="0066442E">
      <w:pPr>
        <w:spacing w:after="0" w:line="240" w:lineRule="auto"/>
        <w:ind w:firstLine="709"/>
        <w:jc w:val="both"/>
        <w:rPr>
          <w:rFonts w:ascii="Times New Roman" w:hAnsi="Times New Roman" w:cs="Times New Roman"/>
          <w:sz w:val="28"/>
          <w:szCs w:val="28"/>
        </w:rPr>
      </w:pPr>
      <w:r w:rsidRPr="0066442E">
        <w:rPr>
          <w:rFonts w:ascii="Times New Roman" w:hAnsi="Times New Roman" w:cs="Times New Roman"/>
          <w:sz w:val="28"/>
          <w:szCs w:val="28"/>
        </w:rPr>
        <w:t>Одномерный массив — массив, с одним параметром, характеризующим количество элементов одномерного массива. Фактически одномерный массив — это массив, у которого может быть только одна строка, и n-е количество столбцов. Столбцы в одномерном массиве — это элементы массива. На рисунке 1 показана структура целочисленного одномерного массива </w:t>
      </w:r>
      <w:r w:rsidRPr="0066442E">
        <w:rPr>
          <w:rFonts w:ascii="Times New Roman" w:hAnsi="Times New Roman" w:cs="Times New Roman"/>
          <w:b/>
          <w:bCs/>
          <w:sz w:val="28"/>
          <w:szCs w:val="28"/>
        </w:rPr>
        <w:t>a</w:t>
      </w:r>
      <w:r w:rsidRPr="0066442E">
        <w:rPr>
          <w:rFonts w:ascii="Times New Roman" w:hAnsi="Times New Roman" w:cs="Times New Roman"/>
          <w:sz w:val="28"/>
          <w:szCs w:val="28"/>
        </w:rPr>
        <w:t>. Размер этого массива — 16 ячеек.</w:t>
      </w:r>
    </w:p>
    <w:p w14:paraId="4022D003" w14:textId="613CE611" w:rsidR="0066442E" w:rsidRPr="0066442E" w:rsidRDefault="0066442E" w:rsidP="0066442E">
      <w:pPr>
        <w:spacing w:after="0" w:line="240" w:lineRule="auto"/>
        <w:ind w:firstLine="709"/>
        <w:jc w:val="both"/>
        <w:rPr>
          <w:rFonts w:ascii="Times New Roman" w:hAnsi="Times New Roman" w:cs="Times New Roman"/>
          <w:sz w:val="28"/>
          <w:szCs w:val="28"/>
        </w:rPr>
      </w:pPr>
      <w:r w:rsidRPr="0066442E">
        <w:rPr>
          <w:rFonts w:ascii="Times New Roman" w:hAnsi="Times New Roman" w:cs="Times New Roman"/>
          <w:noProof/>
          <w:sz w:val="28"/>
          <w:szCs w:val="28"/>
        </w:rPr>
        <w:drawing>
          <wp:inline distT="0" distB="0" distL="0" distR="0" wp14:anchorId="226FF1DC" wp14:editId="429B774F">
            <wp:extent cx="5940425" cy="635000"/>
            <wp:effectExtent l="0" t="0" r="3175" b="0"/>
            <wp:docPr id="30" name="Рисунок 30" descr="массивы 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массивы С++"/>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635000"/>
                    </a:xfrm>
                    <a:prstGeom prst="rect">
                      <a:avLst/>
                    </a:prstGeom>
                    <a:noFill/>
                    <a:ln>
                      <a:noFill/>
                    </a:ln>
                  </pic:spPr>
                </pic:pic>
              </a:graphicData>
            </a:graphic>
          </wp:inline>
        </w:drawing>
      </w:r>
    </w:p>
    <w:p w14:paraId="25A899DA" w14:textId="77777777" w:rsidR="0066442E" w:rsidRPr="0066442E" w:rsidRDefault="0066442E" w:rsidP="0066442E">
      <w:pPr>
        <w:spacing w:after="0" w:line="240" w:lineRule="auto"/>
        <w:ind w:firstLine="709"/>
        <w:jc w:val="both"/>
        <w:rPr>
          <w:rFonts w:ascii="Times New Roman" w:hAnsi="Times New Roman" w:cs="Times New Roman"/>
          <w:sz w:val="28"/>
          <w:szCs w:val="28"/>
        </w:rPr>
      </w:pPr>
      <w:r w:rsidRPr="0066442E">
        <w:rPr>
          <w:rFonts w:ascii="Times New Roman" w:hAnsi="Times New Roman" w:cs="Times New Roman"/>
          <w:sz w:val="28"/>
          <w:szCs w:val="28"/>
        </w:rPr>
        <w:t>Заметьте, что максимальный индекс одномерного массива </w:t>
      </w:r>
      <w:r w:rsidRPr="0066442E">
        <w:rPr>
          <w:rFonts w:ascii="Times New Roman" w:hAnsi="Times New Roman" w:cs="Times New Roman"/>
          <w:b/>
          <w:bCs/>
          <w:sz w:val="28"/>
          <w:szCs w:val="28"/>
        </w:rPr>
        <w:t>a</w:t>
      </w:r>
      <w:r w:rsidRPr="0066442E">
        <w:rPr>
          <w:rFonts w:ascii="Times New Roman" w:hAnsi="Times New Roman" w:cs="Times New Roman"/>
          <w:sz w:val="28"/>
          <w:szCs w:val="28"/>
        </w:rPr>
        <w:t> равен 15, но размер массива 16 ячеек, потому что нумерация ячеек массива всегда начинается с 0. Индекс ячейки – это целое неотрицательное число, по которому можно обращаться к каждой ячейке массива и выполнять какие-либо действия над ней (ячейкой).</w:t>
      </w:r>
    </w:p>
    <w:p w14:paraId="624A28F3" w14:textId="77777777" w:rsidR="0066442E" w:rsidRPr="0066442E" w:rsidRDefault="0066442E" w:rsidP="00EA2804">
      <w:pPr>
        <w:spacing w:after="0" w:line="240" w:lineRule="auto"/>
        <w:ind w:firstLine="709"/>
        <w:jc w:val="both"/>
        <w:rPr>
          <w:rFonts w:ascii="Times New Roman" w:hAnsi="Times New Roman" w:cs="Times New Roman"/>
          <w:sz w:val="28"/>
          <w:szCs w:val="28"/>
        </w:rPr>
      </w:pPr>
    </w:p>
    <w:p w14:paraId="0E6464BF" w14:textId="4B20D23F" w:rsidR="00B41E8D" w:rsidRPr="0066442E" w:rsidRDefault="00B41E8D" w:rsidP="0066442E">
      <w:pPr>
        <w:numPr>
          <w:ilvl w:val="0"/>
          <w:numId w:val="2"/>
        </w:numPr>
        <w:spacing w:after="0" w:line="240" w:lineRule="auto"/>
        <w:jc w:val="both"/>
        <w:rPr>
          <w:rFonts w:ascii="Times New Roman" w:hAnsi="Times New Roman" w:cs="Times New Roman"/>
          <w:color w:val="000000"/>
          <w:sz w:val="28"/>
          <w:szCs w:val="28"/>
          <w:highlight w:val="lightGray"/>
        </w:rPr>
      </w:pPr>
      <w:r w:rsidRPr="0066442E">
        <w:rPr>
          <w:rFonts w:ascii="Times New Roman" w:hAnsi="Times New Roman" w:cs="Times New Roman"/>
          <w:color w:val="000000"/>
          <w:sz w:val="28"/>
          <w:szCs w:val="28"/>
          <w:highlight w:val="lightGray"/>
        </w:rPr>
        <w:lastRenderedPageBreak/>
        <w:t>Дайте определение понятию «алгоритм». Какие есть способы записи алгоритма, Приведите пример алгоритма.</w:t>
      </w:r>
    </w:p>
    <w:p w14:paraId="452E9806" w14:textId="2953B52A" w:rsidR="00F902DD" w:rsidRPr="00EA2804" w:rsidRDefault="00F902DD"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Алгоритм – последовательность действия приводящие к решению задач.</w:t>
      </w:r>
    </w:p>
    <w:p w14:paraId="0B59D265" w14:textId="5B9F3C2E" w:rsidR="00F902DD" w:rsidRPr="00EA2804" w:rsidRDefault="00F902DD"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Существуют несколько типов записи алгоритмов</w:t>
      </w:r>
    </w:p>
    <w:p w14:paraId="06D4853C" w14:textId="0C6E9255" w:rsidR="00F902DD" w:rsidRPr="00EA2804" w:rsidRDefault="00F902DD"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ab/>
        <w:t xml:space="preserve">Человеческий </w:t>
      </w:r>
    </w:p>
    <w:p w14:paraId="08F06DD8" w14:textId="5A6DB2F0" w:rsidR="00F902DD" w:rsidRPr="00EA2804" w:rsidRDefault="00F902DD"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ab/>
        <w:t>Код программы</w:t>
      </w:r>
    </w:p>
    <w:p w14:paraId="5E35E75E" w14:textId="528DF6B5" w:rsidR="00C948C9" w:rsidRPr="00EA2804" w:rsidRDefault="00F902DD"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ab/>
      </w:r>
      <w:r w:rsidR="00C948C9" w:rsidRPr="00EA2804">
        <w:rPr>
          <w:rFonts w:ascii="Times New Roman" w:hAnsi="Times New Roman" w:cs="Times New Roman"/>
          <w:color w:val="000000"/>
          <w:sz w:val="28"/>
          <w:szCs w:val="28"/>
        </w:rPr>
        <w:t>Г</w:t>
      </w:r>
      <w:r w:rsidRPr="00EA2804">
        <w:rPr>
          <w:rFonts w:ascii="Times New Roman" w:hAnsi="Times New Roman" w:cs="Times New Roman"/>
          <w:color w:val="000000"/>
          <w:sz w:val="28"/>
          <w:szCs w:val="28"/>
        </w:rPr>
        <w:t>рафический</w:t>
      </w:r>
    </w:p>
    <w:p w14:paraId="2B3E5C64" w14:textId="7DE741AA" w:rsidR="00C948C9" w:rsidRPr="00EA2804" w:rsidRDefault="00C948C9"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 xml:space="preserve">Виды алгоритмов </w:t>
      </w:r>
    </w:p>
    <w:p w14:paraId="2BCF0547" w14:textId="1A06EC3C" w:rsidR="00C948C9" w:rsidRPr="00EA2804" w:rsidRDefault="00C948C9"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ab/>
        <w:t>Линейный</w:t>
      </w:r>
    </w:p>
    <w:p w14:paraId="16A18750" w14:textId="1755CC6B" w:rsidR="00C948C9" w:rsidRPr="00EA2804" w:rsidRDefault="00C948C9"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ab/>
        <w:t xml:space="preserve">Разветвляющий </w:t>
      </w:r>
    </w:p>
    <w:p w14:paraId="53AB13D9" w14:textId="665BF89E" w:rsidR="00C948C9" w:rsidRPr="00EA2804" w:rsidRDefault="00C948C9"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ab/>
        <w:t>циклический</w:t>
      </w:r>
    </w:p>
    <w:p w14:paraId="577B6F0A" w14:textId="21CCEA61" w:rsidR="00FF2D21" w:rsidRPr="0066442E"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EA2804">
        <w:rPr>
          <w:rFonts w:ascii="Times New Roman" w:hAnsi="Times New Roman" w:cs="Times New Roman"/>
          <w:sz w:val="28"/>
          <w:szCs w:val="28"/>
        </w:rPr>
        <w:t xml:space="preserve"> </w:t>
      </w:r>
      <w:r w:rsidRPr="0066442E">
        <w:rPr>
          <w:rFonts w:ascii="Times New Roman" w:hAnsi="Times New Roman" w:cs="Times New Roman"/>
          <w:sz w:val="28"/>
          <w:szCs w:val="28"/>
          <w:highlight w:val="lightGray"/>
        </w:rPr>
        <w:t>Опишите принцип работы перегрузки операций, приведите синтаксис. Приведите пример перегрузки операции  «+».</w:t>
      </w:r>
    </w:p>
    <w:p w14:paraId="4D485E68" w14:textId="2178CED9" w:rsidR="00FF2D21" w:rsidRPr="00EA2804" w:rsidRDefault="00FF2D21"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Перегрузка операторов (перегрузка операций) – случай полиморфизма в С++, когда общеизвестный допустимый оператор приобретает новый функционал взамен старого при условии, что этот оператор применяется с объектом класса, для которого он перегружен.</w:t>
      </w:r>
    </w:p>
    <w:p w14:paraId="0165A456" w14:textId="77777777" w:rsidR="00FF2D21" w:rsidRPr="00EA2804" w:rsidRDefault="00FF2D21" w:rsidP="00EA2804">
      <w:pPr>
        <w:spacing w:after="0" w:line="315" w:lineRule="atLeast"/>
        <w:ind w:left="360" w:firstLine="709"/>
        <w:rPr>
          <w:rFonts w:ascii="Times New Roman" w:eastAsia="Times New Roman" w:hAnsi="Times New Roman" w:cs="Times New Roman"/>
          <w:color w:val="000000"/>
          <w:sz w:val="28"/>
          <w:szCs w:val="28"/>
          <w:lang w:val="en-US"/>
        </w:rPr>
      </w:pPr>
      <w:r w:rsidRPr="00EA2804">
        <w:rPr>
          <w:rFonts w:ascii="Times New Roman" w:eastAsia="Times New Roman" w:hAnsi="Times New Roman" w:cs="Times New Roman"/>
          <w:color w:val="000000"/>
          <w:sz w:val="28"/>
          <w:szCs w:val="28"/>
          <w:lang w:val="en-US"/>
        </w:rPr>
        <w:t>Counter operator + (Counter c1, Counter c2)</w:t>
      </w:r>
    </w:p>
    <w:p w14:paraId="335E2613" w14:textId="77777777" w:rsidR="00FF2D21" w:rsidRPr="00EA2804" w:rsidRDefault="00FF2D21" w:rsidP="00EA2804">
      <w:pPr>
        <w:spacing w:after="0" w:line="315" w:lineRule="atLeast"/>
        <w:ind w:left="360" w:firstLine="709"/>
        <w:rPr>
          <w:rFonts w:ascii="Times New Roman" w:eastAsia="Times New Roman" w:hAnsi="Times New Roman" w:cs="Times New Roman"/>
          <w:color w:val="000000"/>
          <w:sz w:val="28"/>
          <w:szCs w:val="28"/>
        </w:rPr>
      </w:pPr>
      <w:r w:rsidRPr="00EA2804">
        <w:rPr>
          <w:rFonts w:ascii="Times New Roman" w:eastAsia="Times New Roman" w:hAnsi="Times New Roman" w:cs="Times New Roman"/>
          <w:color w:val="000000"/>
          <w:sz w:val="28"/>
          <w:szCs w:val="28"/>
        </w:rPr>
        <w:t>{</w:t>
      </w:r>
    </w:p>
    <w:p w14:paraId="3DE76E89" w14:textId="77777777" w:rsidR="00FF2D21" w:rsidRPr="00EA2804" w:rsidRDefault="00FF2D21" w:rsidP="00EA2804">
      <w:pPr>
        <w:spacing w:after="0" w:line="315" w:lineRule="atLeast"/>
        <w:ind w:left="360" w:firstLine="709"/>
        <w:rPr>
          <w:rFonts w:ascii="Times New Roman" w:eastAsia="Times New Roman" w:hAnsi="Times New Roman" w:cs="Times New Roman"/>
          <w:color w:val="000000"/>
          <w:sz w:val="28"/>
          <w:szCs w:val="28"/>
          <w:lang w:val="en-US"/>
        </w:rPr>
      </w:pPr>
      <w:r w:rsidRPr="00EA2804">
        <w:rPr>
          <w:rFonts w:ascii="Times New Roman" w:eastAsia="Times New Roman" w:hAnsi="Times New Roman" w:cs="Times New Roman"/>
          <w:color w:val="000000"/>
          <w:sz w:val="28"/>
          <w:szCs w:val="28"/>
          <w:lang w:val="en-US"/>
        </w:rPr>
        <w:t>    return Counter(c1.seconds + c2.seconds);</w:t>
      </w:r>
    </w:p>
    <w:p w14:paraId="7288559F" w14:textId="77777777" w:rsidR="00FF2D21" w:rsidRPr="00EA2804" w:rsidRDefault="00FF2D21" w:rsidP="00EA2804">
      <w:pPr>
        <w:spacing w:after="0" w:line="315" w:lineRule="atLeast"/>
        <w:ind w:left="360" w:firstLine="709"/>
        <w:rPr>
          <w:rFonts w:ascii="Times New Roman" w:eastAsia="Times New Roman" w:hAnsi="Times New Roman" w:cs="Times New Roman"/>
          <w:color w:val="000000"/>
          <w:sz w:val="28"/>
          <w:szCs w:val="28"/>
        </w:rPr>
      </w:pPr>
      <w:r w:rsidRPr="00EA2804">
        <w:rPr>
          <w:rFonts w:ascii="Times New Roman" w:eastAsia="Times New Roman" w:hAnsi="Times New Roman" w:cs="Times New Roman"/>
          <w:color w:val="000000"/>
          <w:sz w:val="28"/>
          <w:szCs w:val="28"/>
        </w:rPr>
        <w:t>}</w:t>
      </w:r>
    </w:p>
    <w:p w14:paraId="471C0773" w14:textId="412D9B4A" w:rsidR="00FF2D21" w:rsidRPr="00EA2804" w:rsidRDefault="0066442E" w:rsidP="00EA280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Выше</w:t>
      </w:r>
    </w:p>
    <w:p w14:paraId="22C6B52A" w14:textId="5030A3FC" w:rsidR="00B41E8D" w:rsidRPr="0066442E"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66442E">
        <w:rPr>
          <w:rFonts w:ascii="Times New Roman" w:hAnsi="Times New Roman" w:cs="Times New Roman"/>
          <w:sz w:val="28"/>
          <w:szCs w:val="28"/>
          <w:highlight w:val="lightGray"/>
        </w:rPr>
        <w:t>Дайте определение понятию «хеш-таблица». Опишите структуру хеш-таблицы. Приведите пример объявления хеш-таблицы.</w:t>
      </w:r>
    </w:p>
    <w:p w14:paraId="750FDF66" w14:textId="7CD5148F" w:rsidR="00F21438" w:rsidRPr="00EA2804" w:rsidRDefault="00F21438" w:rsidP="00EA2804">
      <w:pPr>
        <w:spacing w:after="0" w:line="240" w:lineRule="auto"/>
        <w:ind w:firstLine="709"/>
        <w:jc w:val="both"/>
        <w:rPr>
          <w:rStyle w:val="hgkelc"/>
          <w:rFonts w:ascii="Times New Roman" w:hAnsi="Times New Roman" w:cs="Times New Roman"/>
          <w:sz w:val="28"/>
          <w:szCs w:val="28"/>
        </w:rPr>
      </w:pPr>
      <w:r w:rsidRPr="00EA2804">
        <w:rPr>
          <w:rStyle w:val="hgkelc"/>
          <w:rFonts w:ascii="Times New Roman" w:hAnsi="Times New Roman" w:cs="Times New Roman"/>
          <w:b/>
          <w:bCs/>
          <w:sz w:val="28"/>
          <w:szCs w:val="28"/>
        </w:rPr>
        <w:t>Хеш</w:t>
      </w:r>
      <w:r w:rsidRPr="00EA2804">
        <w:rPr>
          <w:rStyle w:val="hgkelc"/>
          <w:rFonts w:ascii="Times New Roman" w:hAnsi="Times New Roman" w:cs="Times New Roman"/>
          <w:sz w:val="28"/>
          <w:szCs w:val="28"/>
        </w:rPr>
        <w:t>-</w:t>
      </w:r>
      <w:r w:rsidRPr="00EA2804">
        <w:rPr>
          <w:rStyle w:val="hgkelc"/>
          <w:rFonts w:ascii="Times New Roman" w:hAnsi="Times New Roman" w:cs="Times New Roman"/>
          <w:b/>
          <w:bCs/>
          <w:sz w:val="28"/>
          <w:szCs w:val="28"/>
        </w:rPr>
        <w:t>таблица</w:t>
      </w:r>
      <w:r w:rsidRPr="00EA2804">
        <w:rPr>
          <w:rStyle w:val="hgkelc"/>
          <w:rFonts w:ascii="Times New Roman" w:hAnsi="Times New Roman" w:cs="Times New Roman"/>
          <w:sz w:val="28"/>
          <w:szCs w:val="28"/>
        </w:rPr>
        <w:t xml:space="preserve"> (hash table) — это специальная структура данных для хранения пар ключей и их значений. По сути это ассоциативный массив, в котором ключ представлен в виде </w:t>
      </w:r>
      <w:r w:rsidRPr="00EA2804">
        <w:rPr>
          <w:rStyle w:val="hgkelc"/>
          <w:rFonts w:ascii="Times New Roman" w:hAnsi="Times New Roman" w:cs="Times New Roman"/>
          <w:b/>
          <w:bCs/>
          <w:sz w:val="28"/>
          <w:szCs w:val="28"/>
        </w:rPr>
        <w:t>хеш</w:t>
      </w:r>
      <w:r w:rsidRPr="00EA2804">
        <w:rPr>
          <w:rStyle w:val="hgkelc"/>
          <w:rFonts w:ascii="Times New Roman" w:hAnsi="Times New Roman" w:cs="Times New Roman"/>
          <w:sz w:val="28"/>
          <w:szCs w:val="28"/>
        </w:rPr>
        <w:t>-функции</w:t>
      </w:r>
    </w:p>
    <w:p w14:paraId="74B981E3" w14:textId="50DFC20B" w:rsidR="0066442E" w:rsidRDefault="0066442E" w:rsidP="0066442E">
      <w:pPr>
        <w:pStyle w:val="a6"/>
        <w:shd w:val="clear" w:color="auto" w:fill="FFFFFF"/>
        <w:spacing w:before="0" w:beforeAutospacing="0" w:after="240" w:afterAutospacing="0" w:line="390" w:lineRule="atLeast"/>
        <w:jc w:val="center"/>
        <w:rPr>
          <w:rFonts w:ascii="Arial" w:hAnsi="Arial" w:cs="Arial"/>
          <w:color w:val="4F4F4F"/>
        </w:rPr>
      </w:pPr>
      <w:r>
        <w:rPr>
          <w:rFonts w:ascii="Arial" w:hAnsi="Arial" w:cs="Arial"/>
          <w:noProof/>
          <w:color w:val="4F4F4F"/>
        </w:rPr>
        <w:drawing>
          <wp:inline distT="0" distB="0" distL="0" distR="0" wp14:anchorId="6862B363" wp14:editId="60F27783">
            <wp:extent cx="4506595" cy="3287395"/>
            <wp:effectExtent l="0" t="0" r="8255" b="8255"/>
            <wp:docPr id="33" name="Рисунок 3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这里写图片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06595" cy="3287395"/>
                    </a:xfrm>
                    <a:prstGeom prst="rect">
                      <a:avLst/>
                    </a:prstGeom>
                    <a:noFill/>
                    <a:ln>
                      <a:noFill/>
                    </a:ln>
                  </pic:spPr>
                </pic:pic>
              </a:graphicData>
            </a:graphic>
          </wp:inline>
        </w:drawing>
      </w:r>
    </w:p>
    <w:p w14:paraId="0BB8DEE6" w14:textId="4D13D4F9" w:rsidR="0066442E" w:rsidRDefault="0066442E" w:rsidP="0066442E">
      <w:pPr>
        <w:pStyle w:val="a6"/>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lastRenderedPageBreak/>
        <w:t xml:space="preserve">Как показано выше, теперь есть набор пар ключ-значение имен и телефонных номеров, </w:t>
      </w:r>
      <w:r>
        <w:rPr>
          <w:rStyle w:val="a5"/>
          <w:rFonts w:ascii="Arial" w:hAnsi="Arial" w:cs="Arial"/>
          <w:color w:val="4F4F4F"/>
        </w:rPr>
        <w:t>посредством хеш-функции имя может быть сопоставлено с индексом массива, а соответствующая позиция массива хранит номер телефона пользователя.</w:t>
      </w:r>
    </w:p>
    <w:p w14:paraId="3C20D9F6" w14:textId="4E4BD3BA" w:rsidR="00B41E8D" w:rsidRPr="0066442E" w:rsidRDefault="00B41E8D" w:rsidP="001F579A">
      <w:pPr>
        <w:numPr>
          <w:ilvl w:val="0"/>
          <w:numId w:val="2"/>
        </w:numPr>
        <w:spacing w:after="0" w:line="240" w:lineRule="auto"/>
        <w:ind w:left="0" w:firstLine="709"/>
        <w:jc w:val="both"/>
        <w:rPr>
          <w:rFonts w:ascii="Times New Roman" w:hAnsi="Times New Roman" w:cs="Times New Roman"/>
          <w:sz w:val="28"/>
          <w:szCs w:val="28"/>
          <w:highlight w:val="lightGray"/>
        </w:rPr>
      </w:pPr>
      <w:r w:rsidRPr="0066442E">
        <w:rPr>
          <w:rFonts w:ascii="Times New Roman" w:hAnsi="Times New Roman" w:cs="Times New Roman"/>
          <w:sz w:val="28"/>
          <w:szCs w:val="28"/>
          <w:highlight w:val="lightGray"/>
        </w:rPr>
        <w:t>Опишите способы доступа к элементам массива. Приведите пример объявления двухмерно массива и проинициализируйте элементы массива при помощи датчика случайных чисел в диапазоне (-10, 10).</w:t>
      </w:r>
    </w:p>
    <w:p w14:paraId="078073A8" w14:textId="50853425" w:rsidR="00ED07FA" w:rsidRPr="00EA2804" w:rsidRDefault="00190217"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Доступ к элементам массива в языке С++ осуществляется при помощи индекса или указателем</w:t>
      </w:r>
    </w:p>
    <w:p w14:paraId="073E84FA" w14:textId="73494CF1" w:rsidR="00772F25" w:rsidRPr="00EA2804" w:rsidRDefault="00772F25"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#include &lt;stdlib&gt;</w:t>
      </w:r>
    </w:p>
    <w:p w14:paraId="5E19C058" w14:textId="54C50A76" w:rsidR="00772F25" w:rsidRPr="00EA2804" w:rsidRDefault="00772F25"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#include &lt;time.h&gt;</w:t>
      </w:r>
    </w:p>
    <w:p w14:paraId="6BD7F013" w14:textId="217B0369" w:rsidR="00CD67B5" w:rsidRPr="00EA2804" w:rsidRDefault="00CD67B5"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Srand(time(NULL));</w:t>
      </w:r>
    </w:p>
    <w:p w14:paraId="212E40AA" w14:textId="67FCE487" w:rsidR="00CD67B5" w:rsidRPr="00EA2804" w:rsidRDefault="00CD67B5"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Const int m = 10;</w:t>
      </w:r>
    </w:p>
    <w:p w14:paraId="78A9C82D" w14:textId="413EB444" w:rsidR="00CD67B5" w:rsidRPr="00EA2804" w:rsidRDefault="00CD67B5"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Const int n = 10;</w:t>
      </w:r>
    </w:p>
    <w:p w14:paraId="1D9676DD" w14:textId="49A0C371" w:rsidR="00C1201D" w:rsidRPr="00EA2804" w:rsidRDefault="00C1201D"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 xml:space="preserve">Int a = </w:t>
      </w:r>
      <w:r w:rsidR="00C54773" w:rsidRPr="00EA2804">
        <w:rPr>
          <w:rFonts w:ascii="Times New Roman" w:hAnsi="Times New Roman" w:cs="Times New Roman"/>
          <w:sz w:val="28"/>
          <w:szCs w:val="28"/>
          <w:lang w:val="en-US"/>
        </w:rPr>
        <w:t>-</w:t>
      </w:r>
      <w:r w:rsidRPr="00EA2804">
        <w:rPr>
          <w:rFonts w:ascii="Times New Roman" w:hAnsi="Times New Roman" w:cs="Times New Roman"/>
          <w:sz w:val="28"/>
          <w:szCs w:val="28"/>
          <w:lang w:val="en-US"/>
        </w:rPr>
        <w:t>10;</w:t>
      </w:r>
    </w:p>
    <w:p w14:paraId="472FDDB8" w14:textId="122DCE16" w:rsidR="00C1201D" w:rsidRPr="00EA2804" w:rsidRDefault="00C1201D"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Int b = 10;</w:t>
      </w:r>
    </w:p>
    <w:p w14:paraId="53D408A9" w14:textId="64906A5D" w:rsidR="00CD67B5" w:rsidRPr="00EA2804" w:rsidRDefault="00CD67B5"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Int mas[m][n];</w:t>
      </w:r>
    </w:p>
    <w:p w14:paraId="134D6002" w14:textId="438E1B2B" w:rsidR="00CD67B5" w:rsidRPr="00EA2804" w:rsidRDefault="00CD67B5"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For(int I = 0;i&lt;m;i++)</w:t>
      </w:r>
    </w:p>
    <w:p w14:paraId="032B0E0D" w14:textId="565C691C" w:rsidR="00CD67B5" w:rsidRPr="00EA2804" w:rsidRDefault="00CD67B5"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32394DB6" w14:textId="3F3A2B9C" w:rsidR="00CD67B5" w:rsidRPr="00EA2804" w:rsidRDefault="00CD67B5"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For(int j = 0;j &lt; n;j++)</w:t>
      </w:r>
    </w:p>
    <w:p w14:paraId="35A7CF52" w14:textId="74A5744D" w:rsidR="00CD67B5" w:rsidRPr="00EA2804" w:rsidRDefault="00CD67B5"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w:t>
      </w:r>
    </w:p>
    <w:p w14:paraId="0A6B9D78" w14:textId="66791F57" w:rsidR="00CD67B5" w:rsidRPr="001F579A" w:rsidRDefault="00CD67B5"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r>
      <w:r w:rsidRPr="00EA2804">
        <w:rPr>
          <w:rFonts w:ascii="Times New Roman" w:hAnsi="Times New Roman" w:cs="Times New Roman"/>
          <w:sz w:val="28"/>
          <w:szCs w:val="28"/>
          <w:lang w:val="en-US"/>
        </w:rPr>
        <w:tab/>
        <w:t xml:space="preserve">Mas[i][j] = </w:t>
      </w:r>
      <w:r w:rsidR="00772F25" w:rsidRPr="00EA2804">
        <w:rPr>
          <w:rFonts w:ascii="Times New Roman" w:hAnsi="Times New Roman" w:cs="Times New Roman"/>
          <w:sz w:val="28"/>
          <w:szCs w:val="28"/>
          <w:lang w:val="en-US"/>
        </w:rPr>
        <w:t>a</w:t>
      </w:r>
      <w:r w:rsidRPr="00EA2804">
        <w:rPr>
          <w:rFonts w:ascii="Times New Roman" w:hAnsi="Times New Roman" w:cs="Times New Roman"/>
          <w:sz w:val="28"/>
          <w:szCs w:val="28"/>
          <w:lang w:val="en-US"/>
        </w:rPr>
        <w:t>+rand()%(</w:t>
      </w:r>
      <w:r w:rsidR="00772F25" w:rsidRPr="00EA2804">
        <w:rPr>
          <w:rFonts w:ascii="Times New Roman" w:hAnsi="Times New Roman" w:cs="Times New Roman"/>
          <w:sz w:val="28"/>
          <w:szCs w:val="28"/>
          <w:lang w:val="en-US"/>
        </w:rPr>
        <w:t>b</w:t>
      </w:r>
      <w:r w:rsidRPr="00EA2804">
        <w:rPr>
          <w:rFonts w:ascii="Times New Roman" w:hAnsi="Times New Roman" w:cs="Times New Roman"/>
          <w:sz w:val="28"/>
          <w:szCs w:val="28"/>
          <w:lang w:val="en-US"/>
        </w:rPr>
        <w:t>-</w:t>
      </w:r>
      <w:r w:rsidR="00772F25" w:rsidRPr="00EA2804">
        <w:rPr>
          <w:rFonts w:ascii="Times New Roman" w:hAnsi="Times New Roman" w:cs="Times New Roman"/>
          <w:sz w:val="28"/>
          <w:szCs w:val="28"/>
          <w:lang w:val="en-US"/>
        </w:rPr>
        <w:t>a</w:t>
      </w:r>
      <w:r w:rsidRPr="00EA2804">
        <w:rPr>
          <w:rFonts w:ascii="Times New Roman" w:hAnsi="Times New Roman" w:cs="Times New Roman"/>
          <w:sz w:val="28"/>
          <w:szCs w:val="28"/>
          <w:lang w:val="en-US"/>
        </w:rPr>
        <w:t>+1)</w:t>
      </w:r>
      <w:r w:rsidR="001F579A">
        <w:rPr>
          <w:rFonts w:ascii="Times New Roman" w:hAnsi="Times New Roman" w:cs="Times New Roman"/>
          <w:sz w:val="28"/>
          <w:szCs w:val="28"/>
          <w:lang w:val="en-US"/>
        </w:rPr>
        <w:t>;</w:t>
      </w:r>
    </w:p>
    <w:p w14:paraId="23F9A5B8" w14:textId="4E8B0648" w:rsidR="00CD67B5" w:rsidRPr="00EA2804" w:rsidRDefault="00CD67B5"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w:t>
      </w:r>
    </w:p>
    <w:p w14:paraId="467CE8C6" w14:textId="2E78CB39" w:rsidR="00CD67B5" w:rsidRPr="00EA2804" w:rsidRDefault="00CD67B5"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535673B4" w14:textId="6B4755B4" w:rsidR="00B41E8D" w:rsidRPr="0066442E"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66442E">
        <w:rPr>
          <w:rFonts w:ascii="Times New Roman" w:hAnsi="Times New Roman" w:cs="Times New Roman"/>
          <w:sz w:val="28"/>
          <w:szCs w:val="28"/>
          <w:highlight w:val="lightGray"/>
        </w:rPr>
        <w:t>Дайте определение понятию «виртуальная функция». Приведите пример.</w:t>
      </w:r>
    </w:p>
    <w:p w14:paraId="1DB8AE55" w14:textId="715E7F70" w:rsidR="00ED07FA" w:rsidRPr="00EA2804" w:rsidRDefault="00F91781"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Виртуальные методы – это методы, объявляемые в родительском классе с ключевым словом virtual и переопределяемые (перегружаемые) в дочерних классах</w:t>
      </w:r>
    </w:p>
    <w:p w14:paraId="04E05054" w14:textId="77777777" w:rsidR="00F91781" w:rsidRPr="00EA2804" w:rsidRDefault="00F91781"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 xml:space="preserve">virtual void Show() </w:t>
      </w:r>
    </w:p>
    <w:p w14:paraId="3E8535A7" w14:textId="77777777" w:rsidR="00F91781" w:rsidRPr="00EA2804" w:rsidRDefault="00F91781"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52F71BFD" w14:textId="6CF99991" w:rsidR="00F91781" w:rsidRPr="00EA2804" w:rsidRDefault="00F91781"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 xml:space="preserve"> cout &lt;&lt; a &lt;&lt; endl;</w:t>
      </w:r>
    </w:p>
    <w:p w14:paraId="514BD08A" w14:textId="176829C0" w:rsidR="00F91781" w:rsidRPr="00EA2804" w:rsidRDefault="00F91781"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36A1A937" w14:textId="59618091" w:rsidR="00B41E8D" w:rsidRPr="0066442E"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66442E">
        <w:rPr>
          <w:rFonts w:ascii="Times New Roman" w:hAnsi="Times New Roman" w:cs="Times New Roman"/>
          <w:sz w:val="28"/>
          <w:szCs w:val="28"/>
          <w:highlight w:val="lightGray"/>
        </w:rPr>
        <w:t>Объясните разницу между классом и структурой. Приведите пример объявления класса «Студент».</w:t>
      </w:r>
    </w:p>
    <w:p w14:paraId="0C8E2321" w14:textId="25B4C876" w:rsidR="00323DE7" w:rsidRPr="00EA2804" w:rsidRDefault="00323DE7"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Class Stud</w:t>
      </w:r>
    </w:p>
    <w:p w14:paraId="7417DF9A" w14:textId="77777777" w:rsidR="00D96530" w:rsidRPr="00EA2804" w:rsidRDefault="00323DE7"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237B124A" w14:textId="2090F51B" w:rsidR="00323DE7" w:rsidRPr="00EA2804" w:rsidRDefault="00323DE7"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private:</w:t>
      </w:r>
    </w:p>
    <w:p w14:paraId="41C9EB51" w14:textId="1BB6C306"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Int age;</w:t>
      </w:r>
    </w:p>
    <w:p w14:paraId="4D64870F" w14:textId="19BE408D"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Int mark;</w:t>
      </w:r>
    </w:p>
    <w:p w14:paraId="32BF16DF" w14:textId="77E0517C" w:rsidR="00323DE7" w:rsidRPr="00EA2804" w:rsidRDefault="00D96530"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p</w:t>
      </w:r>
      <w:r w:rsidR="00323DE7" w:rsidRPr="00EA2804">
        <w:rPr>
          <w:rFonts w:ascii="Times New Roman" w:hAnsi="Times New Roman" w:cs="Times New Roman"/>
          <w:sz w:val="28"/>
          <w:szCs w:val="28"/>
          <w:lang w:val="en-US"/>
        </w:rPr>
        <w:t>ublic:</w:t>
      </w:r>
    </w:p>
    <w:p w14:paraId="59CDA266" w14:textId="2993E0EE" w:rsidR="00323DE7" w:rsidRPr="00EA2804" w:rsidRDefault="00323DE7"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Stud(int a, int m)</w:t>
      </w:r>
    </w:p>
    <w:p w14:paraId="6251A112" w14:textId="5BD5D202"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34E6841F" w14:textId="1B83EA1B"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lastRenderedPageBreak/>
        <w:tab/>
        <w:t>SetAge(a);</w:t>
      </w:r>
    </w:p>
    <w:p w14:paraId="2EB8C448" w14:textId="3B19369B"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SetMark(m);</w:t>
      </w:r>
    </w:p>
    <w:p w14:paraId="2AF3E559" w14:textId="5150A1F6"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1D62496A" w14:textId="5B184FC7"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GetAge()</w:t>
      </w:r>
      <w:r w:rsidR="00B1345B" w:rsidRPr="00EA2804">
        <w:rPr>
          <w:rFonts w:ascii="Times New Roman" w:hAnsi="Times New Roman" w:cs="Times New Roman"/>
          <w:sz w:val="28"/>
          <w:szCs w:val="28"/>
          <w:lang w:val="en-US"/>
        </w:rPr>
        <w:t>//</w:t>
      </w:r>
      <w:r w:rsidR="00B1345B" w:rsidRPr="00EA2804">
        <w:rPr>
          <w:rFonts w:ascii="Times New Roman" w:hAnsi="Times New Roman" w:cs="Times New Roman"/>
          <w:sz w:val="28"/>
          <w:szCs w:val="28"/>
        </w:rPr>
        <w:t>геттер</w:t>
      </w:r>
      <w:r w:rsidR="00B1345B" w:rsidRPr="00EA2804">
        <w:rPr>
          <w:rFonts w:ascii="Times New Roman" w:hAnsi="Times New Roman" w:cs="Times New Roman"/>
          <w:sz w:val="28"/>
          <w:szCs w:val="28"/>
          <w:lang w:val="en-US"/>
        </w:rPr>
        <w:t xml:space="preserve"> </w:t>
      </w:r>
    </w:p>
    <w:p w14:paraId="2980F60A" w14:textId="4387EAA5"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504195B4" w14:textId="02468E6E"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return age;</w:t>
      </w:r>
    </w:p>
    <w:p w14:paraId="091E073E" w14:textId="3DA21CBF"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0F35AC1F" w14:textId="5A41C580"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SetAge(int a)</w:t>
      </w:r>
      <w:r w:rsidR="00B1345B" w:rsidRPr="00EA2804">
        <w:rPr>
          <w:rFonts w:ascii="Times New Roman" w:hAnsi="Times New Roman" w:cs="Times New Roman"/>
          <w:sz w:val="28"/>
          <w:szCs w:val="28"/>
          <w:lang w:val="en-US"/>
        </w:rPr>
        <w:t>//</w:t>
      </w:r>
      <w:r w:rsidR="00B1345B" w:rsidRPr="00EA2804">
        <w:rPr>
          <w:rFonts w:ascii="Times New Roman" w:hAnsi="Times New Roman" w:cs="Times New Roman"/>
          <w:sz w:val="28"/>
          <w:szCs w:val="28"/>
        </w:rPr>
        <w:t>сеттер</w:t>
      </w:r>
    </w:p>
    <w:p w14:paraId="1EABF2FE" w14:textId="2A0045F6"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6788BF23" w14:textId="60F5FF67"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age = a;</w:t>
      </w:r>
    </w:p>
    <w:p w14:paraId="1033AF35" w14:textId="4C4B99F5"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38E99E18" w14:textId="0287F7C6"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Getmark()</w:t>
      </w:r>
    </w:p>
    <w:p w14:paraId="7562D3D6" w14:textId="77777777"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6B659FC4" w14:textId="1D5A3AF1"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return mark;</w:t>
      </w:r>
    </w:p>
    <w:p w14:paraId="34AF191E" w14:textId="77777777"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3C635191" w14:textId="21F8A299"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SetMark(int m)</w:t>
      </w:r>
    </w:p>
    <w:p w14:paraId="493CEDF5" w14:textId="77777777"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4181B861" w14:textId="64EBE63F"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mark = m;</w:t>
      </w:r>
    </w:p>
    <w:p w14:paraId="5FFBD98D" w14:textId="2C561348" w:rsidR="00323DE7" w:rsidRPr="00EA2804" w:rsidRDefault="00323DE7" w:rsidP="00EA2804">
      <w:pPr>
        <w:spacing w:after="0" w:line="240" w:lineRule="auto"/>
        <w:ind w:left="708" w:firstLine="709"/>
        <w:jc w:val="both"/>
        <w:rPr>
          <w:rFonts w:ascii="Times New Roman" w:hAnsi="Times New Roman" w:cs="Times New Roman"/>
          <w:sz w:val="28"/>
          <w:szCs w:val="28"/>
        </w:rPr>
      </w:pPr>
      <w:r w:rsidRPr="00EA2804">
        <w:rPr>
          <w:rFonts w:ascii="Times New Roman" w:hAnsi="Times New Roman" w:cs="Times New Roman"/>
          <w:sz w:val="28"/>
          <w:szCs w:val="28"/>
        </w:rPr>
        <w:t>}</w:t>
      </w:r>
    </w:p>
    <w:p w14:paraId="6C04DC8E" w14:textId="7D2E7C3B" w:rsidR="00323DE7" w:rsidRPr="00EA2804" w:rsidRDefault="00323DE7"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w:t>
      </w:r>
    </w:p>
    <w:p w14:paraId="7B60E3C8" w14:textId="2D8E6673" w:rsidR="005A4A90" w:rsidRPr="00EA2804" w:rsidRDefault="005A4A90"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Если делать без геттера и сеттера</w:t>
      </w:r>
    </w:p>
    <w:p w14:paraId="7BE20F99" w14:textId="32ED1B7E" w:rsidR="005A4A90" w:rsidRPr="00EA2804" w:rsidRDefault="005A4A90"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Public:</w:t>
      </w:r>
    </w:p>
    <w:p w14:paraId="7275D0F7" w14:textId="77777777" w:rsidR="005A4A90" w:rsidRPr="00EA2804" w:rsidRDefault="005A4A90"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Stud(int a, int m)</w:t>
      </w:r>
    </w:p>
    <w:p w14:paraId="2CDE864C" w14:textId="77777777" w:rsidR="005A4A90" w:rsidRPr="00EA2804" w:rsidRDefault="005A4A90"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6FD2E11B" w14:textId="3EF9A9CF" w:rsidR="005A4A90" w:rsidRPr="00EA2804" w:rsidRDefault="005A4A90"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age= a;</w:t>
      </w:r>
    </w:p>
    <w:p w14:paraId="0812BE4D" w14:textId="4E7E4A0F" w:rsidR="005A4A90" w:rsidRPr="00EA2804" w:rsidRDefault="005A4A90"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Mark = m</w:t>
      </w:r>
      <w:r w:rsidR="00666FC3" w:rsidRPr="00EA2804">
        <w:rPr>
          <w:rFonts w:ascii="Times New Roman" w:hAnsi="Times New Roman" w:cs="Times New Roman"/>
          <w:sz w:val="28"/>
          <w:szCs w:val="28"/>
          <w:lang w:val="en-US"/>
        </w:rPr>
        <w:t>;</w:t>
      </w:r>
    </w:p>
    <w:p w14:paraId="521B3C41" w14:textId="77777777" w:rsidR="005A4A90" w:rsidRPr="00EA2804" w:rsidRDefault="005A4A90"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4D4484C4" w14:textId="7EF528D9" w:rsidR="005A4A90" w:rsidRPr="00EA2804" w:rsidRDefault="005A4A90" w:rsidP="00EA2804">
      <w:pPr>
        <w:spacing w:after="0" w:line="240" w:lineRule="auto"/>
        <w:ind w:firstLine="709"/>
        <w:jc w:val="both"/>
        <w:rPr>
          <w:rFonts w:ascii="Times New Roman" w:hAnsi="Times New Roman" w:cs="Times New Roman"/>
          <w:sz w:val="28"/>
          <w:szCs w:val="28"/>
          <w:lang w:val="en-US"/>
        </w:rPr>
      </w:pPr>
    </w:p>
    <w:p w14:paraId="72E5813D" w14:textId="10ACB792" w:rsidR="00B41E8D" w:rsidRPr="00922BB6"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922BB6">
        <w:rPr>
          <w:rFonts w:ascii="Times New Roman" w:hAnsi="Times New Roman" w:cs="Times New Roman"/>
          <w:color w:val="000000"/>
          <w:sz w:val="28"/>
          <w:szCs w:val="28"/>
          <w:highlight w:val="lightGray"/>
        </w:rPr>
        <w:t>Дайте определение понятию «кратчайший путь в графе» Опишите алгоритм Флойда.</w:t>
      </w:r>
    </w:p>
    <w:p w14:paraId="4D0B0F24" w14:textId="3B099135" w:rsidR="00D14102" w:rsidRPr="00EA2804" w:rsidRDefault="00D14102"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Кратчайший путь в графе</w:t>
      </w:r>
      <w:r w:rsidR="00922BB6">
        <w:rPr>
          <w:rFonts w:ascii="Times New Roman" w:hAnsi="Times New Roman" w:cs="Times New Roman"/>
          <w:color w:val="000000"/>
          <w:sz w:val="28"/>
          <w:szCs w:val="28"/>
        </w:rPr>
        <w:t xml:space="preserve"> – </w:t>
      </w:r>
      <w:r w:rsidR="00922BB6" w:rsidRPr="00EA2804">
        <w:rPr>
          <w:rFonts w:ascii="Times New Roman" w:hAnsi="Times New Roman" w:cs="Times New Roman"/>
          <w:color w:val="000000"/>
          <w:sz w:val="28"/>
          <w:szCs w:val="28"/>
        </w:rPr>
        <w:t>это</w:t>
      </w:r>
      <w:r w:rsidRPr="00EA2804">
        <w:rPr>
          <w:rFonts w:ascii="Times New Roman" w:hAnsi="Times New Roman" w:cs="Times New Roman"/>
          <w:color w:val="000000"/>
          <w:sz w:val="28"/>
          <w:szCs w:val="28"/>
        </w:rPr>
        <w:t xml:space="preserve"> путь от точки а к точке б с минимальным весом ребер.</w:t>
      </w:r>
    </w:p>
    <w:p w14:paraId="1B9CF67D"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rPr>
      </w:pPr>
      <w:r w:rsidRPr="00922BB6">
        <w:rPr>
          <w:rFonts w:ascii="Times New Roman" w:hAnsi="Times New Roman" w:cs="Times New Roman"/>
          <w:iCs/>
          <w:color w:val="000000"/>
          <w:sz w:val="28"/>
          <w:szCs w:val="28"/>
        </w:rPr>
        <w:t>Метод Флойда</w:t>
      </w:r>
      <w:r w:rsidRPr="00922BB6">
        <w:rPr>
          <w:rFonts w:ascii="Times New Roman" w:hAnsi="Times New Roman" w:cs="Times New Roman"/>
          <w:color w:val="000000"/>
          <w:sz w:val="28"/>
          <w:szCs w:val="28"/>
        </w:rPr>
        <w:t xml:space="preserve"> непосредственно основывается на том факте, что в графе с положительными весами ребер всякий неэлементарный (содержащий более 1</w:t>
      </w:r>
      <w:bookmarkStart w:id="1" w:name="keyword75"/>
      <w:bookmarkEnd w:id="1"/>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ребра</w:t>
      </w:r>
      <w:r w:rsidRPr="00922BB6">
        <w:rPr>
          <w:rFonts w:ascii="Times New Roman" w:hAnsi="Times New Roman" w:cs="Times New Roman"/>
          <w:color w:val="000000"/>
          <w:sz w:val="28"/>
          <w:szCs w:val="28"/>
        </w:rPr>
        <w:t>)</w:t>
      </w:r>
      <w:bookmarkStart w:id="2" w:name="keyword76"/>
      <w:bookmarkEnd w:id="2"/>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 xml:space="preserve">кратчайший путь </w:t>
      </w:r>
      <w:r w:rsidRPr="00922BB6">
        <w:rPr>
          <w:rFonts w:ascii="Times New Roman" w:hAnsi="Times New Roman" w:cs="Times New Roman"/>
          <w:color w:val="000000"/>
          <w:sz w:val="28"/>
          <w:szCs w:val="28"/>
        </w:rPr>
        <w:t>состоит из других</w:t>
      </w:r>
      <w:bookmarkStart w:id="3" w:name="keyword77"/>
      <w:bookmarkEnd w:id="3"/>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кратчайших путей</w:t>
      </w:r>
      <w:r w:rsidRPr="00922BB6">
        <w:rPr>
          <w:rFonts w:ascii="Times New Roman" w:hAnsi="Times New Roman" w:cs="Times New Roman"/>
          <w:color w:val="000000"/>
          <w:sz w:val="28"/>
          <w:szCs w:val="28"/>
        </w:rPr>
        <w:t>.</w:t>
      </w:r>
    </w:p>
    <w:p w14:paraId="6FA8E7C8"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rPr>
      </w:pPr>
      <w:r w:rsidRPr="00922BB6">
        <w:rPr>
          <w:rFonts w:ascii="Times New Roman" w:hAnsi="Times New Roman" w:cs="Times New Roman"/>
          <w:color w:val="000000"/>
          <w:sz w:val="28"/>
          <w:szCs w:val="28"/>
        </w:rPr>
        <w:t>Этот</w:t>
      </w:r>
      <w:bookmarkStart w:id="4" w:name="keyword78"/>
      <w:bookmarkEnd w:id="4"/>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алгоритм</w:t>
      </w:r>
      <w:r w:rsidRPr="00922BB6">
        <w:rPr>
          <w:rFonts w:ascii="Times New Roman" w:hAnsi="Times New Roman" w:cs="Times New Roman"/>
          <w:color w:val="000000"/>
          <w:sz w:val="28"/>
          <w:szCs w:val="28"/>
        </w:rPr>
        <w:t xml:space="preserve"> более общий по сравнению с алгоритмом Дейкстры, так как он находит кратчайшие пути между любыми двумя</w:t>
      </w:r>
      <w:bookmarkStart w:id="5" w:name="keyword79"/>
      <w:bookmarkEnd w:id="5"/>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вершинами графа</w:t>
      </w:r>
      <w:r w:rsidRPr="00922BB6">
        <w:rPr>
          <w:rFonts w:ascii="Times New Roman" w:hAnsi="Times New Roman" w:cs="Times New Roman"/>
          <w:color w:val="000000"/>
          <w:sz w:val="28"/>
          <w:szCs w:val="28"/>
        </w:rPr>
        <w:t>. В алгоритме Флойда используется</w:t>
      </w:r>
      <w:bookmarkStart w:id="6" w:name="keyword80"/>
      <w:bookmarkEnd w:id="6"/>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 xml:space="preserve">матрица </w:t>
      </w:r>
      <w:r w:rsidRPr="00922BB6">
        <w:rPr>
          <w:rFonts w:ascii="Times New Roman" w:hAnsi="Times New Roman" w:cs="Times New Roman"/>
          <w:color w:val="000000"/>
          <w:sz w:val="28"/>
          <w:szCs w:val="28"/>
        </w:rPr>
        <w:t>A размером n на n, в которой вычисляются длины</w:t>
      </w:r>
      <w:bookmarkStart w:id="7" w:name="keyword81"/>
      <w:bookmarkEnd w:id="7"/>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кратчайших путей</w:t>
      </w:r>
      <w:r w:rsidRPr="00922BB6">
        <w:rPr>
          <w:rFonts w:ascii="Times New Roman" w:hAnsi="Times New Roman" w:cs="Times New Roman"/>
          <w:color w:val="000000"/>
          <w:sz w:val="28"/>
          <w:szCs w:val="28"/>
        </w:rPr>
        <w:t>. Элемент A[i, j] равен расстоянию от вершины i к вершине j, которое имеет конечное</w:t>
      </w:r>
      <w:bookmarkStart w:id="8" w:name="keyword82"/>
      <w:bookmarkEnd w:id="8"/>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значение</w:t>
      </w:r>
      <w:r w:rsidRPr="00922BB6">
        <w:rPr>
          <w:rFonts w:ascii="Times New Roman" w:hAnsi="Times New Roman" w:cs="Times New Roman"/>
          <w:color w:val="000000"/>
          <w:sz w:val="28"/>
          <w:szCs w:val="28"/>
        </w:rPr>
        <w:t>, если существует</w:t>
      </w:r>
      <w:bookmarkStart w:id="9" w:name="keyword83"/>
      <w:bookmarkEnd w:id="9"/>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ребро</w:t>
      </w:r>
      <w:r w:rsidRPr="00922BB6">
        <w:rPr>
          <w:rFonts w:ascii="Times New Roman" w:hAnsi="Times New Roman" w:cs="Times New Roman"/>
          <w:color w:val="000000"/>
          <w:sz w:val="28"/>
          <w:szCs w:val="28"/>
        </w:rPr>
        <w:t xml:space="preserve"> (i, j), и равен бесконечности в противном случае.</w:t>
      </w:r>
    </w:p>
    <w:p w14:paraId="3DD0E3B6"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rPr>
      </w:pPr>
      <w:r w:rsidRPr="00922BB6">
        <w:rPr>
          <w:rFonts w:ascii="Times New Roman" w:hAnsi="Times New Roman" w:cs="Times New Roman"/>
          <w:color w:val="000000"/>
          <w:sz w:val="28"/>
          <w:szCs w:val="28"/>
        </w:rPr>
        <w:t>Основная идея алгоритма Флойда: пусть есть три вершины i, j, k и заданы расстояния между ними. Если выполняется</w:t>
      </w:r>
      <w:bookmarkStart w:id="10" w:name="keyword84"/>
      <w:bookmarkEnd w:id="10"/>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 xml:space="preserve">неравенство </w:t>
      </w:r>
      <w:r w:rsidRPr="00922BB6">
        <w:rPr>
          <w:rFonts w:ascii="Times New Roman" w:hAnsi="Times New Roman" w:cs="Times New Roman"/>
          <w:color w:val="000000"/>
          <w:sz w:val="28"/>
          <w:szCs w:val="28"/>
        </w:rPr>
        <w:t>A[i, k] + A[k, j] &lt; A[i, j], то целесообразно заменить</w:t>
      </w:r>
      <w:bookmarkStart w:id="11" w:name="keyword85"/>
      <w:bookmarkEnd w:id="11"/>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 xml:space="preserve">путь </w:t>
      </w:r>
      <w:r w:rsidRPr="00922BB6">
        <w:rPr>
          <w:rFonts w:ascii="Times New Roman" w:hAnsi="Times New Roman" w:cs="Times New Roman"/>
          <w:color w:val="000000"/>
          <w:sz w:val="28"/>
          <w:szCs w:val="28"/>
        </w:rPr>
        <w:t>i-&gt;j путем i-&gt;k-&gt;j. Такая замена выполняется</w:t>
      </w:r>
      <w:bookmarkStart w:id="12" w:name="keyword86"/>
      <w:bookmarkEnd w:id="12"/>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 xml:space="preserve">систематически </w:t>
      </w:r>
      <w:r w:rsidRPr="00922BB6">
        <w:rPr>
          <w:rFonts w:ascii="Times New Roman" w:hAnsi="Times New Roman" w:cs="Times New Roman"/>
          <w:color w:val="000000"/>
          <w:sz w:val="28"/>
          <w:szCs w:val="28"/>
        </w:rPr>
        <w:t>в процессе выполнения данного алгоритма.</w:t>
      </w:r>
    </w:p>
    <w:p w14:paraId="11BC80EE"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rPr>
      </w:pPr>
      <w:r w:rsidRPr="00922BB6">
        <w:rPr>
          <w:rFonts w:ascii="Times New Roman" w:hAnsi="Times New Roman" w:cs="Times New Roman"/>
          <w:color w:val="000000"/>
          <w:sz w:val="28"/>
          <w:szCs w:val="28"/>
        </w:rPr>
        <w:lastRenderedPageBreak/>
        <w:t>Шаг 0. Определяем начальную матрицу расстояния A</w:t>
      </w:r>
      <w:r w:rsidRPr="00922BB6">
        <w:rPr>
          <w:rFonts w:ascii="Times New Roman" w:hAnsi="Times New Roman" w:cs="Times New Roman"/>
          <w:color w:val="000000"/>
          <w:sz w:val="28"/>
          <w:szCs w:val="28"/>
          <w:vertAlign w:val="subscript"/>
        </w:rPr>
        <w:t xml:space="preserve">0 </w:t>
      </w:r>
      <w:r w:rsidRPr="00922BB6">
        <w:rPr>
          <w:rFonts w:ascii="Times New Roman" w:hAnsi="Times New Roman" w:cs="Times New Roman"/>
          <w:color w:val="000000"/>
          <w:sz w:val="28"/>
          <w:szCs w:val="28"/>
        </w:rPr>
        <w:t>и матрицу последовательности вершин S</w:t>
      </w:r>
      <w:r w:rsidRPr="00922BB6">
        <w:rPr>
          <w:rFonts w:ascii="Times New Roman" w:hAnsi="Times New Roman" w:cs="Times New Roman"/>
          <w:color w:val="000000"/>
          <w:sz w:val="28"/>
          <w:szCs w:val="28"/>
          <w:vertAlign w:val="subscript"/>
        </w:rPr>
        <w:t>0</w:t>
      </w:r>
      <w:r w:rsidRPr="00922BB6">
        <w:rPr>
          <w:rFonts w:ascii="Times New Roman" w:hAnsi="Times New Roman" w:cs="Times New Roman"/>
          <w:color w:val="000000"/>
          <w:sz w:val="28"/>
          <w:szCs w:val="28"/>
        </w:rPr>
        <w:t>. Каждый диагональный элемент обеих матриц равен 0, таким образом показывая, что эти элементы в вычислениях не участвуют. Полагаем k = 1.</w:t>
      </w:r>
    </w:p>
    <w:p w14:paraId="07AAECB4"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rPr>
      </w:pPr>
      <w:r w:rsidRPr="00922BB6">
        <w:rPr>
          <w:rFonts w:ascii="Times New Roman" w:hAnsi="Times New Roman" w:cs="Times New Roman"/>
          <w:color w:val="000000"/>
          <w:sz w:val="28"/>
          <w:szCs w:val="28"/>
        </w:rPr>
        <w:t>Основной шаг k. Задаем строку k и столбец k как ведущую строку и ведущий столбец. Рассматриваем возможность применения замены описанной выше, ко всем элементам A[i,j] матрицы A</w:t>
      </w:r>
      <w:r w:rsidRPr="00922BB6">
        <w:rPr>
          <w:rFonts w:ascii="Times New Roman" w:hAnsi="Times New Roman" w:cs="Times New Roman"/>
          <w:color w:val="000000"/>
          <w:sz w:val="28"/>
          <w:szCs w:val="28"/>
          <w:vertAlign w:val="subscript"/>
        </w:rPr>
        <w:t>k-1</w:t>
      </w:r>
      <w:r w:rsidRPr="00922BB6">
        <w:rPr>
          <w:rFonts w:ascii="Times New Roman" w:hAnsi="Times New Roman" w:cs="Times New Roman"/>
          <w:color w:val="000000"/>
          <w:sz w:val="28"/>
          <w:szCs w:val="28"/>
        </w:rPr>
        <w:t>. Если выполняется</w:t>
      </w:r>
      <w:bookmarkStart w:id="13" w:name="keyword87"/>
      <w:bookmarkEnd w:id="13"/>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 xml:space="preserve">неравенство </w:t>
      </w:r>
      <w:r w:rsidRPr="00922BB6">
        <w:rPr>
          <w:rFonts w:ascii="Times New Roman" w:hAnsi="Times New Roman" w:cs="Times New Roman"/>
          <w:noProof/>
          <w:color w:val="000000"/>
          <w:sz w:val="28"/>
          <w:szCs w:val="28"/>
        </w:rPr>
        <w:drawing>
          <wp:inline distT="0" distB="0" distL="0" distR="0" wp14:anchorId="0C81298A" wp14:editId="52235465">
            <wp:extent cx="4114800" cy="245745"/>
            <wp:effectExtent l="0" t="0" r="0" b="1905"/>
            <wp:docPr id="36" name="Рисунок 36" descr="A[i,k]+A[k,j]&lt;A[i,j], (i\ne k, j\ne k, i\ne 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i,k]+A[k,j]&lt;A[i,j], (i\ne k, j\ne k, i\ne j)"/>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4800" cy="245745"/>
                    </a:xfrm>
                    <a:prstGeom prst="rect">
                      <a:avLst/>
                    </a:prstGeom>
                    <a:noFill/>
                    <a:ln>
                      <a:noFill/>
                    </a:ln>
                  </pic:spPr>
                </pic:pic>
              </a:graphicData>
            </a:graphic>
          </wp:inline>
        </w:drawing>
      </w:r>
      <w:r w:rsidRPr="00922BB6">
        <w:rPr>
          <w:rFonts w:ascii="Times New Roman" w:hAnsi="Times New Roman" w:cs="Times New Roman"/>
          <w:color w:val="000000"/>
          <w:sz w:val="28"/>
          <w:szCs w:val="28"/>
        </w:rPr>
        <w:t>, тогда выполняем следующие действия: 1) создаем матрицу A</w:t>
      </w:r>
      <w:r w:rsidRPr="00922BB6">
        <w:rPr>
          <w:rFonts w:ascii="Times New Roman" w:hAnsi="Times New Roman" w:cs="Times New Roman"/>
          <w:color w:val="000000"/>
          <w:sz w:val="28"/>
          <w:szCs w:val="28"/>
          <w:vertAlign w:val="subscript"/>
        </w:rPr>
        <w:t>k</w:t>
      </w:r>
      <w:r w:rsidRPr="00922BB6">
        <w:rPr>
          <w:rFonts w:ascii="Times New Roman" w:hAnsi="Times New Roman" w:cs="Times New Roman"/>
          <w:color w:val="000000"/>
          <w:sz w:val="28"/>
          <w:szCs w:val="28"/>
        </w:rPr>
        <w:t xml:space="preserve"> путем замены в матрице A</w:t>
      </w:r>
      <w:r w:rsidRPr="00922BB6">
        <w:rPr>
          <w:rFonts w:ascii="Times New Roman" w:hAnsi="Times New Roman" w:cs="Times New Roman"/>
          <w:color w:val="000000"/>
          <w:sz w:val="28"/>
          <w:szCs w:val="28"/>
          <w:vertAlign w:val="subscript"/>
        </w:rPr>
        <w:t>k-1</w:t>
      </w:r>
      <w:r w:rsidRPr="00922BB6">
        <w:rPr>
          <w:rFonts w:ascii="Times New Roman" w:hAnsi="Times New Roman" w:cs="Times New Roman"/>
          <w:color w:val="000000"/>
          <w:sz w:val="28"/>
          <w:szCs w:val="28"/>
        </w:rPr>
        <w:t xml:space="preserve"> элемента A[i, j] на сумму A[i,k] + A[k,j]; 2) создаем матрицу S</w:t>
      </w:r>
      <w:r w:rsidRPr="00922BB6">
        <w:rPr>
          <w:rFonts w:ascii="Times New Roman" w:hAnsi="Times New Roman" w:cs="Times New Roman"/>
          <w:color w:val="000000"/>
          <w:sz w:val="28"/>
          <w:szCs w:val="28"/>
          <w:vertAlign w:val="subscript"/>
        </w:rPr>
        <w:t>k</w:t>
      </w:r>
      <w:r w:rsidRPr="00922BB6">
        <w:rPr>
          <w:rFonts w:ascii="Times New Roman" w:hAnsi="Times New Roman" w:cs="Times New Roman"/>
          <w:color w:val="000000"/>
          <w:sz w:val="28"/>
          <w:szCs w:val="28"/>
        </w:rPr>
        <w:t xml:space="preserve"> путем замены в матрице S</w:t>
      </w:r>
      <w:r w:rsidRPr="00922BB6">
        <w:rPr>
          <w:rFonts w:ascii="Times New Roman" w:hAnsi="Times New Roman" w:cs="Times New Roman"/>
          <w:color w:val="000000"/>
          <w:sz w:val="28"/>
          <w:szCs w:val="28"/>
          <w:vertAlign w:val="subscript"/>
        </w:rPr>
        <w:t>k-1</w:t>
      </w:r>
      <w:r w:rsidRPr="00922BB6">
        <w:rPr>
          <w:rFonts w:ascii="Times New Roman" w:hAnsi="Times New Roman" w:cs="Times New Roman"/>
          <w:color w:val="000000"/>
          <w:sz w:val="28"/>
          <w:szCs w:val="28"/>
        </w:rPr>
        <w:t xml:space="preserve"> элемента S[i,j] на k. Полагаем k = k + 1 и повторяем шаг k. Таким образом,</w:t>
      </w:r>
      <w:bookmarkStart w:id="14" w:name="keyword88"/>
      <w:bookmarkEnd w:id="14"/>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алгоритм Флойда</w:t>
      </w:r>
      <w:r w:rsidRPr="00922BB6">
        <w:rPr>
          <w:rFonts w:ascii="Times New Roman" w:hAnsi="Times New Roman" w:cs="Times New Roman"/>
          <w:color w:val="000000"/>
          <w:sz w:val="28"/>
          <w:szCs w:val="28"/>
        </w:rPr>
        <w:t xml:space="preserve"> делает n итераций, после i-й итерации</w:t>
      </w:r>
      <w:bookmarkStart w:id="15" w:name="keyword89"/>
      <w:bookmarkEnd w:id="15"/>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матрица</w:t>
      </w:r>
      <w:r w:rsidRPr="00922BB6">
        <w:rPr>
          <w:rFonts w:ascii="Times New Roman" w:hAnsi="Times New Roman" w:cs="Times New Roman"/>
          <w:color w:val="000000"/>
          <w:sz w:val="28"/>
          <w:szCs w:val="28"/>
        </w:rPr>
        <w:t xml:space="preserve"> А будет содержать длины</w:t>
      </w:r>
      <w:bookmarkStart w:id="16" w:name="keyword90"/>
      <w:bookmarkEnd w:id="16"/>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 xml:space="preserve">кратчайших путей </w:t>
      </w:r>
      <w:r w:rsidRPr="00922BB6">
        <w:rPr>
          <w:rFonts w:ascii="Times New Roman" w:hAnsi="Times New Roman" w:cs="Times New Roman"/>
          <w:color w:val="000000"/>
          <w:sz w:val="28"/>
          <w:szCs w:val="28"/>
        </w:rPr>
        <w:t>между любыми двумя парами вершин при условии, что эти пути проходят через вершины от первой до i-й. На каждой итерации перебираются все пары вершин и</w:t>
      </w:r>
      <w:bookmarkStart w:id="17" w:name="keyword91"/>
      <w:bookmarkEnd w:id="17"/>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путь</w:t>
      </w:r>
      <w:r w:rsidRPr="00922BB6">
        <w:rPr>
          <w:rFonts w:ascii="Times New Roman" w:hAnsi="Times New Roman" w:cs="Times New Roman"/>
          <w:color w:val="000000"/>
          <w:sz w:val="28"/>
          <w:szCs w:val="28"/>
        </w:rPr>
        <w:t xml:space="preserve"> между ними сокращается при помощи i-й.</w:t>
      </w:r>
    </w:p>
    <w:p w14:paraId="43475862"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rPr>
      </w:pPr>
      <w:bookmarkStart w:id="18" w:name="image.45.2"/>
      <w:bookmarkEnd w:id="18"/>
      <w:r w:rsidRPr="00922BB6">
        <w:rPr>
          <w:rFonts w:ascii="Times New Roman" w:hAnsi="Times New Roman" w:cs="Times New Roman"/>
          <w:noProof/>
          <w:color w:val="000000"/>
          <w:sz w:val="28"/>
          <w:szCs w:val="28"/>
        </w:rPr>
        <w:drawing>
          <wp:inline distT="0" distB="0" distL="0" distR="0" wp14:anchorId="3069888D" wp14:editId="5BA8453D">
            <wp:extent cx="4716145" cy="2141855"/>
            <wp:effectExtent l="0" t="0" r="8255" b="0"/>
            <wp:docPr id="37" name="Рисунок 37" descr="Демонстрация алгоритма Флой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Демонстрация алгоритма Флойд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6145" cy="2141855"/>
                    </a:xfrm>
                    <a:prstGeom prst="rect">
                      <a:avLst/>
                    </a:prstGeom>
                    <a:noFill/>
                    <a:ln>
                      <a:noFill/>
                    </a:ln>
                  </pic:spPr>
                </pic:pic>
              </a:graphicData>
            </a:graphic>
          </wp:inline>
        </w:drawing>
      </w:r>
    </w:p>
    <w:p w14:paraId="23167AC6"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rPr>
      </w:pPr>
      <w:r w:rsidRPr="00922BB6">
        <w:rPr>
          <w:rFonts w:ascii="Times New Roman" w:hAnsi="Times New Roman" w:cs="Times New Roman"/>
          <w:color w:val="000000"/>
          <w:sz w:val="28"/>
          <w:szCs w:val="28"/>
        </w:rPr>
        <w:t>Демонстрация алгоритма Флойда</w:t>
      </w:r>
    </w:p>
    <w:p w14:paraId="3070C93C"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rPr>
      </w:pPr>
      <w:r w:rsidRPr="00922BB6">
        <w:rPr>
          <w:rFonts w:ascii="Times New Roman" w:hAnsi="Times New Roman" w:cs="Times New Roman"/>
          <w:color w:val="000000"/>
          <w:sz w:val="28"/>
          <w:szCs w:val="28"/>
        </w:rPr>
        <w:t>//Описание функции алгоритма Флойда</w:t>
      </w:r>
    </w:p>
    <w:p w14:paraId="71E4CB53"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void Floyd(int n, int **Graph, int **ShortestPath)</w:t>
      </w:r>
    </w:p>
    <w:p w14:paraId="715928C2"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w:t>
      </w:r>
    </w:p>
    <w:p w14:paraId="047D9331"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int i, j, k;</w:t>
      </w:r>
    </w:p>
    <w:p w14:paraId="608463E3"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int Max_Sum = 0;</w:t>
      </w:r>
    </w:p>
    <w:p w14:paraId="51F8F84B"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for ( i = 0 ; i &lt; n ; i++ )</w:t>
      </w:r>
    </w:p>
    <w:p w14:paraId="575A469D"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for ( j = 0 ; j &lt; n ; j++ )</w:t>
      </w:r>
    </w:p>
    <w:p w14:paraId="3D53C80E"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Max_Sum += ShortestPath[i][j];</w:t>
      </w:r>
    </w:p>
    <w:p w14:paraId="522EA4D1"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for ( i = 0 ; i &lt; n ; i++ )</w:t>
      </w:r>
    </w:p>
    <w:p w14:paraId="6275B6B2"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for ( j = 0 ; j &lt; n ; j++ )</w:t>
      </w:r>
    </w:p>
    <w:p w14:paraId="58EEC386"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if ( ShortestPath[i][j] == 0 &amp;&amp; i != j )</w:t>
      </w:r>
    </w:p>
    <w:p w14:paraId="5ACFC4FE"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ShortestPath[i][j] = Max_Sum;</w:t>
      </w:r>
    </w:p>
    <w:p w14:paraId="6FC531E4"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for ( k = 0 ; k &lt; n; k++ )</w:t>
      </w:r>
    </w:p>
    <w:p w14:paraId="7B17EE10"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for ( i = 0 ; i &lt; n; i++ )</w:t>
      </w:r>
    </w:p>
    <w:p w14:paraId="6014CDED"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for ( j = 0 ; j &lt; n ; j++ )</w:t>
      </w:r>
    </w:p>
    <w:p w14:paraId="192CEF84"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if ((ShortestPath[i][k] + ShortestPath[k][j]) &lt; ShortestPath[i][j])</w:t>
      </w:r>
    </w:p>
    <w:p w14:paraId="6BED5C70"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ShortestPath[i][j] = ShortestPath[i][k] + ShortestPath[k][j];</w:t>
      </w:r>
    </w:p>
    <w:p w14:paraId="0C002B74"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rPr>
      </w:pPr>
      <w:r w:rsidRPr="00922BB6">
        <w:rPr>
          <w:rFonts w:ascii="Times New Roman" w:hAnsi="Times New Roman" w:cs="Times New Roman"/>
          <w:color w:val="000000"/>
          <w:sz w:val="28"/>
          <w:szCs w:val="28"/>
        </w:rPr>
        <w:lastRenderedPageBreak/>
        <w:t>}</w:t>
      </w:r>
    </w:p>
    <w:p w14:paraId="0766FAAB" w14:textId="11BEFA6E" w:rsidR="00D14102" w:rsidRPr="00EA2804" w:rsidRDefault="00922BB6" w:rsidP="00922BB6">
      <w:pPr>
        <w:spacing w:after="0" w:line="240" w:lineRule="auto"/>
        <w:ind w:firstLine="709"/>
        <w:jc w:val="both"/>
        <w:rPr>
          <w:rFonts w:ascii="Times New Roman" w:hAnsi="Times New Roman" w:cs="Times New Roman"/>
          <w:color w:val="000000"/>
          <w:sz w:val="28"/>
          <w:szCs w:val="28"/>
        </w:rPr>
      </w:pPr>
      <w:r w:rsidRPr="00922BB6">
        <w:rPr>
          <w:rFonts w:ascii="Times New Roman" w:hAnsi="Times New Roman" w:cs="Times New Roman"/>
          <w:color w:val="000000"/>
          <w:sz w:val="28"/>
          <w:szCs w:val="28"/>
        </w:rPr>
        <w:t>Заметим, что если</w:t>
      </w:r>
      <w:bookmarkStart w:id="19" w:name="keyword92"/>
      <w:bookmarkEnd w:id="19"/>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 xml:space="preserve">граф </w:t>
      </w:r>
      <w:r w:rsidRPr="00922BB6">
        <w:rPr>
          <w:rFonts w:ascii="Times New Roman" w:hAnsi="Times New Roman" w:cs="Times New Roman"/>
          <w:color w:val="000000"/>
          <w:sz w:val="28"/>
          <w:szCs w:val="28"/>
        </w:rPr>
        <w:t>неориентированный, то все матрицы, получаемые в результате преобразований симметричны и, следовательно, достаточно вычислять только элементы, расположенные выше главной диагонали.</w:t>
      </w:r>
    </w:p>
    <w:p w14:paraId="699BEE54" w14:textId="72269431" w:rsidR="00B41E8D"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EA2804">
        <w:rPr>
          <w:rFonts w:ascii="Times New Roman" w:hAnsi="Times New Roman" w:cs="Times New Roman"/>
          <w:color w:val="000000"/>
          <w:sz w:val="28"/>
          <w:szCs w:val="28"/>
        </w:rPr>
        <w:t xml:space="preserve"> </w:t>
      </w:r>
      <w:r w:rsidRPr="00922BB6">
        <w:rPr>
          <w:rFonts w:ascii="Times New Roman" w:hAnsi="Times New Roman" w:cs="Times New Roman"/>
          <w:color w:val="000000"/>
          <w:sz w:val="28"/>
          <w:szCs w:val="28"/>
          <w:highlight w:val="lightGray"/>
        </w:rPr>
        <w:t>Опишите работу с текстовыми файлами. Перечислите функции для работы с ними. Приведите пример как вывести все содержимое текстового файла на экран.</w:t>
      </w:r>
    </w:p>
    <w:p w14:paraId="358565DD" w14:textId="77777777" w:rsidR="00922BB6" w:rsidRDefault="00922BB6" w:rsidP="00922BB6">
      <w:pPr>
        <w:pStyle w:val="a6"/>
        <w:shd w:val="clear" w:color="auto" w:fill="FFFFFF"/>
        <w:spacing w:before="0" w:beforeAutospacing="0" w:after="0" w:afterAutospacing="0"/>
        <w:textAlignment w:val="baseline"/>
        <w:rPr>
          <w:rFonts w:ascii="Helvetica" w:hAnsi="Helvetica"/>
          <w:color w:val="333333"/>
          <w:sz w:val="23"/>
          <w:szCs w:val="23"/>
        </w:rPr>
      </w:pPr>
      <w:r>
        <w:rPr>
          <w:rFonts w:ascii="Helvetica" w:hAnsi="Helvetica"/>
          <w:color w:val="333333"/>
          <w:sz w:val="23"/>
          <w:szCs w:val="23"/>
        </w:rPr>
        <w:t>Для работы с файлами используются специальные типы данных, называемые </w:t>
      </w:r>
      <w:r>
        <w:rPr>
          <w:rStyle w:val="a9"/>
          <w:rFonts w:ascii="Helvetica" w:hAnsi="Helvetica"/>
          <w:color w:val="333333"/>
          <w:sz w:val="23"/>
          <w:szCs w:val="23"/>
          <w:bdr w:val="none" w:sz="0" w:space="0" w:color="auto" w:frame="1"/>
        </w:rPr>
        <w:t>потоками. </w:t>
      </w:r>
      <w:r>
        <w:rPr>
          <w:rFonts w:ascii="Helvetica" w:hAnsi="Helvetica"/>
          <w:color w:val="333333"/>
          <w:sz w:val="23"/>
          <w:szCs w:val="23"/>
        </w:rPr>
        <w:t>Поток </w:t>
      </w:r>
      <w:r>
        <w:rPr>
          <w:rStyle w:val="a5"/>
          <w:rFonts w:ascii="Helvetica" w:hAnsi="Helvetica"/>
          <w:color w:val="333333"/>
          <w:sz w:val="23"/>
          <w:szCs w:val="23"/>
          <w:bdr w:val="none" w:sz="0" w:space="0" w:color="auto" w:frame="1"/>
        </w:rPr>
        <w:t>ifstream </w:t>
      </w:r>
      <w:r>
        <w:rPr>
          <w:rFonts w:ascii="Helvetica" w:hAnsi="Helvetica"/>
          <w:color w:val="333333"/>
          <w:sz w:val="23"/>
          <w:szCs w:val="23"/>
        </w:rPr>
        <w:t>служит для работы с файлами в режиме чтения, а </w:t>
      </w:r>
      <w:r>
        <w:rPr>
          <w:rStyle w:val="a5"/>
          <w:rFonts w:ascii="Helvetica" w:hAnsi="Helvetica"/>
          <w:color w:val="333333"/>
          <w:sz w:val="23"/>
          <w:szCs w:val="23"/>
          <w:bdr w:val="none" w:sz="0" w:space="0" w:color="auto" w:frame="1"/>
        </w:rPr>
        <w:t>ofstream</w:t>
      </w:r>
      <w:r>
        <w:rPr>
          <w:rFonts w:ascii="Helvetica" w:hAnsi="Helvetica"/>
          <w:color w:val="333333"/>
          <w:sz w:val="23"/>
          <w:szCs w:val="23"/>
        </w:rPr>
        <w:t> в режиме записи. Для работы с файлами в режиме как записи, так и чтения служит поток </w:t>
      </w:r>
      <w:r>
        <w:rPr>
          <w:rStyle w:val="a5"/>
          <w:rFonts w:ascii="Helvetica" w:hAnsi="Helvetica"/>
          <w:color w:val="333333"/>
          <w:sz w:val="23"/>
          <w:szCs w:val="23"/>
          <w:bdr w:val="none" w:sz="0" w:space="0" w:color="auto" w:frame="1"/>
        </w:rPr>
        <w:t>fstream</w:t>
      </w:r>
      <w:r>
        <w:rPr>
          <w:rFonts w:ascii="Helvetica" w:hAnsi="Helvetica"/>
          <w:color w:val="333333"/>
          <w:sz w:val="23"/>
          <w:szCs w:val="23"/>
        </w:rPr>
        <w:t>.</w:t>
      </w:r>
    </w:p>
    <w:p w14:paraId="6B899FB3" w14:textId="55D0F59A" w:rsidR="00131C99" w:rsidRPr="00674C1A" w:rsidRDefault="00922BB6" w:rsidP="00674C1A">
      <w:pPr>
        <w:pStyle w:val="a6"/>
        <w:shd w:val="clear" w:color="auto" w:fill="FFFFFF"/>
        <w:spacing w:before="0" w:beforeAutospacing="0" w:after="0" w:afterAutospacing="0"/>
        <w:textAlignment w:val="baseline"/>
        <w:rPr>
          <w:rFonts w:ascii="Helvetica" w:hAnsi="Helvetica"/>
          <w:color w:val="333333"/>
          <w:sz w:val="23"/>
          <w:szCs w:val="23"/>
        </w:rPr>
      </w:pPr>
      <w:r>
        <w:rPr>
          <w:rFonts w:ascii="Helvetica" w:hAnsi="Helvetica"/>
          <w:color w:val="333333"/>
          <w:sz w:val="23"/>
          <w:szCs w:val="23"/>
        </w:rPr>
        <w:t>В программах на C++ при работе с текстовыми файлами необходимо подключать библиотеки </w:t>
      </w:r>
      <w:r>
        <w:rPr>
          <w:rStyle w:val="a5"/>
          <w:rFonts w:ascii="Helvetica" w:hAnsi="Helvetica"/>
          <w:color w:val="333333"/>
          <w:sz w:val="23"/>
          <w:szCs w:val="23"/>
          <w:bdr w:val="none" w:sz="0" w:space="0" w:color="auto" w:frame="1"/>
        </w:rPr>
        <w:t>iostream</w:t>
      </w:r>
      <w:r>
        <w:rPr>
          <w:rFonts w:ascii="Helvetica" w:hAnsi="Helvetica"/>
          <w:color w:val="333333"/>
          <w:sz w:val="23"/>
          <w:szCs w:val="23"/>
        </w:rPr>
        <w:t> и</w:t>
      </w:r>
      <w:r>
        <w:rPr>
          <w:rStyle w:val="a5"/>
          <w:rFonts w:ascii="Helvetica" w:hAnsi="Helvetica"/>
          <w:color w:val="333333"/>
          <w:sz w:val="23"/>
          <w:szCs w:val="23"/>
          <w:bdr w:val="none" w:sz="0" w:space="0" w:color="auto" w:frame="1"/>
        </w:rPr>
        <w:t> fstream</w:t>
      </w:r>
      <w:r>
        <w:rPr>
          <w:rFonts w:ascii="Helvetica" w:hAnsi="Helvetica"/>
          <w:color w:val="333333"/>
          <w:sz w:val="23"/>
          <w:szCs w:val="23"/>
        </w:rPr>
        <w:t>.</w:t>
      </w:r>
      <w:ins w:id="20" w:author="Unknown">
        <w:r w:rsidR="00131C99" w:rsidRPr="00131C99">
          <w:rPr>
            <w:color w:val="000000"/>
            <w:sz w:val="28"/>
            <w:szCs w:val="28"/>
            <w:highlight w:val="lightGray"/>
          </w:rPr>
          <w:br/>
        </w:r>
      </w:ins>
    </w:p>
    <w:p w14:paraId="19C07650" w14:textId="77777777" w:rsidR="00131C99" w:rsidRPr="00131C99" w:rsidRDefault="00131C99" w:rsidP="00131C99">
      <w:pPr>
        <w:spacing w:after="0" w:line="240" w:lineRule="auto"/>
        <w:ind w:left="709"/>
        <w:jc w:val="both"/>
        <w:rPr>
          <w:rFonts w:ascii="Times New Roman" w:hAnsi="Times New Roman" w:cs="Times New Roman"/>
          <w:color w:val="000000"/>
          <w:sz w:val="28"/>
          <w:szCs w:val="28"/>
        </w:rPr>
      </w:pPr>
      <w:r w:rsidRPr="00131C99">
        <w:rPr>
          <w:rFonts w:ascii="Times New Roman" w:hAnsi="Times New Roman" w:cs="Times New Roman"/>
          <w:color w:val="000000"/>
          <w:sz w:val="28"/>
          <w:szCs w:val="28"/>
        </w:rPr>
        <w:t>Для того чтобы записывать данные в текстовый файл, необходимо:</w:t>
      </w:r>
    </w:p>
    <w:p w14:paraId="07879E47" w14:textId="77777777" w:rsidR="00131C99" w:rsidRPr="00131C99" w:rsidRDefault="00131C99" w:rsidP="00131C99">
      <w:pPr>
        <w:numPr>
          <w:ilvl w:val="0"/>
          <w:numId w:val="11"/>
        </w:numPr>
        <w:spacing w:after="0" w:line="240" w:lineRule="auto"/>
        <w:jc w:val="both"/>
        <w:rPr>
          <w:rFonts w:ascii="Times New Roman" w:hAnsi="Times New Roman" w:cs="Times New Roman"/>
          <w:color w:val="000000"/>
          <w:sz w:val="28"/>
          <w:szCs w:val="28"/>
        </w:rPr>
      </w:pPr>
      <w:r w:rsidRPr="00131C99">
        <w:rPr>
          <w:rFonts w:ascii="Times New Roman" w:hAnsi="Times New Roman" w:cs="Times New Roman"/>
          <w:color w:val="000000"/>
          <w:sz w:val="28"/>
          <w:szCs w:val="28"/>
        </w:rPr>
        <w:t>описать переменную типа </w:t>
      </w:r>
      <w:r w:rsidRPr="00131C99">
        <w:rPr>
          <w:rFonts w:ascii="Times New Roman" w:hAnsi="Times New Roman" w:cs="Times New Roman"/>
          <w:b/>
          <w:bCs/>
          <w:color w:val="000000"/>
          <w:sz w:val="28"/>
          <w:szCs w:val="28"/>
        </w:rPr>
        <w:t>ofstream</w:t>
      </w:r>
      <w:r w:rsidRPr="00131C99">
        <w:rPr>
          <w:rFonts w:ascii="Times New Roman" w:hAnsi="Times New Roman" w:cs="Times New Roman"/>
          <w:color w:val="000000"/>
          <w:sz w:val="28"/>
          <w:szCs w:val="28"/>
        </w:rPr>
        <w:t>.</w:t>
      </w:r>
    </w:p>
    <w:p w14:paraId="78CFBAA5" w14:textId="77777777" w:rsidR="00131C99" w:rsidRPr="00131C99" w:rsidRDefault="00131C99" w:rsidP="00131C99">
      <w:pPr>
        <w:numPr>
          <w:ilvl w:val="0"/>
          <w:numId w:val="11"/>
        </w:numPr>
        <w:spacing w:after="0" w:line="240" w:lineRule="auto"/>
        <w:jc w:val="both"/>
        <w:rPr>
          <w:rFonts w:ascii="Times New Roman" w:hAnsi="Times New Roman" w:cs="Times New Roman"/>
          <w:color w:val="000000"/>
          <w:sz w:val="28"/>
          <w:szCs w:val="28"/>
        </w:rPr>
      </w:pPr>
      <w:r w:rsidRPr="00131C99">
        <w:rPr>
          <w:rFonts w:ascii="Times New Roman" w:hAnsi="Times New Roman" w:cs="Times New Roman"/>
          <w:color w:val="000000"/>
          <w:sz w:val="28"/>
          <w:szCs w:val="28"/>
        </w:rPr>
        <w:t>открыть файл с помощью функции </w:t>
      </w:r>
      <w:r w:rsidRPr="00131C99">
        <w:rPr>
          <w:rFonts w:ascii="Times New Roman" w:hAnsi="Times New Roman" w:cs="Times New Roman"/>
          <w:b/>
          <w:bCs/>
          <w:color w:val="000000"/>
          <w:sz w:val="28"/>
          <w:szCs w:val="28"/>
        </w:rPr>
        <w:t>open</w:t>
      </w:r>
      <w:r w:rsidRPr="00131C99">
        <w:rPr>
          <w:rFonts w:ascii="Times New Roman" w:hAnsi="Times New Roman" w:cs="Times New Roman"/>
          <w:color w:val="000000"/>
          <w:sz w:val="28"/>
          <w:szCs w:val="28"/>
        </w:rPr>
        <w:t>.</w:t>
      </w:r>
    </w:p>
    <w:p w14:paraId="54383644" w14:textId="77777777" w:rsidR="00131C99" w:rsidRPr="00131C99" w:rsidRDefault="00131C99" w:rsidP="00131C99">
      <w:pPr>
        <w:numPr>
          <w:ilvl w:val="0"/>
          <w:numId w:val="11"/>
        </w:numPr>
        <w:spacing w:after="0" w:line="240" w:lineRule="auto"/>
        <w:jc w:val="both"/>
        <w:rPr>
          <w:rFonts w:ascii="Times New Roman" w:hAnsi="Times New Roman" w:cs="Times New Roman"/>
          <w:color w:val="000000"/>
          <w:sz w:val="28"/>
          <w:szCs w:val="28"/>
        </w:rPr>
      </w:pPr>
      <w:r w:rsidRPr="00131C99">
        <w:rPr>
          <w:rFonts w:ascii="Times New Roman" w:hAnsi="Times New Roman" w:cs="Times New Roman"/>
          <w:color w:val="000000"/>
          <w:sz w:val="28"/>
          <w:szCs w:val="28"/>
        </w:rPr>
        <w:t>вывести информацию в файл.</w:t>
      </w:r>
    </w:p>
    <w:p w14:paraId="0B869EF4" w14:textId="77777777" w:rsidR="00131C99" w:rsidRPr="00131C99" w:rsidRDefault="00131C99" w:rsidP="00131C99">
      <w:pPr>
        <w:numPr>
          <w:ilvl w:val="0"/>
          <w:numId w:val="11"/>
        </w:numPr>
        <w:spacing w:after="0" w:line="240" w:lineRule="auto"/>
        <w:jc w:val="both"/>
        <w:rPr>
          <w:rFonts w:ascii="Times New Roman" w:hAnsi="Times New Roman" w:cs="Times New Roman"/>
          <w:color w:val="000000"/>
          <w:sz w:val="28"/>
          <w:szCs w:val="28"/>
        </w:rPr>
      </w:pPr>
      <w:r w:rsidRPr="00131C99">
        <w:rPr>
          <w:rFonts w:ascii="Times New Roman" w:hAnsi="Times New Roman" w:cs="Times New Roman"/>
          <w:color w:val="000000"/>
          <w:sz w:val="28"/>
          <w:szCs w:val="28"/>
        </w:rPr>
        <w:t>обязательно закрыть файл.</w:t>
      </w:r>
    </w:p>
    <w:p w14:paraId="468CBEB9" w14:textId="77777777" w:rsidR="00131C99" w:rsidRPr="00131C99" w:rsidRDefault="00131C99" w:rsidP="00131C99">
      <w:pPr>
        <w:spacing w:after="0" w:line="240" w:lineRule="auto"/>
        <w:ind w:left="709"/>
        <w:jc w:val="both"/>
        <w:rPr>
          <w:rFonts w:ascii="Times New Roman" w:hAnsi="Times New Roman" w:cs="Times New Roman"/>
          <w:color w:val="000000"/>
          <w:sz w:val="28"/>
          <w:szCs w:val="28"/>
        </w:rPr>
      </w:pPr>
      <w:r w:rsidRPr="00131C99">
        <w:rPr>
          <w:rFonts w:ascii="Times New Roman" w:hAnsi="Times New Roman" w:cs="Times New Roman"/>
          <w:color w:val="000000"/>
          <w:sz w:val="28"/>
          <w:szCs w:val="28"/>
        </w:rPr>
        <w:t>Для считывания данных из текстового файла, необходимо:</w:t>
      </w:r>
    </w:p>
    <w:p w14:paraId="207D8F02" w14:textId="77777777" w:rsidR="00131C99" w:rsidRPr="00131C99" w:rsidRDefault="00131C99" w:rsidP="00131C99">
      <w:pPr>
        <w:numPr>
          <w:ilvl w:val="0"/>
          <w:numId w:val="12"/>
        </w:numPr>
        <w:spacing w:after="0" w:line="240" w:lineRule="auto"/>
        <w:jc w:val="both"/>
        <w:rPr>
          <w:rFonts w:ascii="Times New Roman" w:hAnsi="Times New Roman" w:cs="Times New Roman"/>
          <w:color w:val="000000"/>
          <w:sz w:val="28"/>
          <w:szCs w:val="28"/>
        </w:rPr>
      </w:pPr>
      <w:r w:rsidRPr="00131C99">
        <w:rPr>
          <w:rFonts w:ascii="Times New Roman" w:hAnsi="Times New Roman" w:cs="Times New Roman"/>
          <w:color w:val="000000"/>
          <w:sz w:val="28"/>
          <w:szCs w:val="28"/>
        </w:rPr>
        <w:t>описать переменную типа </w:t>
      </w:r>
      <w:r w:rsidRPr="00131C99">
        <w:rPr>
          <w:rFonts w:ascii="Times New Roman" w:hAnsi="Times New Roman" w:cs="Times New Roman"/>
          <w:b/>
          <w:bCs/>
          <w:color w:val="000000"/>
          <w:sz w:val="28"/>
          <w:szCs w:val="28"/>
        </w:rPr>
        <w:t>ifstream</w:t>
      </w:r>
      <w:r w:rsidRPr="00131C99">
        <w:rPr>
          <w:rFonts w:ascii="Times New Roman" w:hAnsi="Times New Roman" w:cs="Times New Roman"/>
          <w:color w:val="000000"/>
          <w:sz w:val="28"/>
          <w:szCs w:val="28"/>
        </w:rPr>
        <w:t>.</w:t>
      </w:r>
    </w:p>
    <w:p w14:paraId="0BE4045D" w14:textId="77777777" w:rsidR="00131C99" w:rsidRPr="00131C99" w:rsidRDefault="00131C99" w:rsidP="00131C99">
      <w:pPr>
        <w:numPr>
          <w:ilvl w:val="0"/>
          <w:numId w:val="12"/>
        </w:numPr>
        <w:spacing w:after="0" w:line="240" w:lineRule="auto"/>
        <w:jc w:val="both"/>
        <w:rPr>
          <w:rFonts w:ascii="Times New Roman" w:hAnsi="Times New Roman" w:cs="Times New Roman"/>
          <w:color w:val="000000"/>
          <w:sz w:val="28"/>
          <w:szCs w:val="28"/>
        </w:rPr>
      </w:pPr>
      <w:r w:rsidRPr="00131C99">
        <w:rPr>
          <w:rFonts w:ascii="Times New Roman" w:hAnsi="Times New Roman" w:cs="Times New Roman"/>
          <w:color w:val="000000"/>
          <w:sz w:val="28"/>
          <w:szCs w:val="28"/>
        </w:rPr>
        <w:t>открыть файл с помощью функции </w:t>
      </w:r>
      <w:r w:rsidRPr="00131C99">
        <w:rPr>
          <w:rFonts w:ascii="Times New Roman" w:hAnsi="Times New Roman" w:cs="Times New Roman"/>
          <w:b/>
          <w:bCs/>
          <w:color w:val="000000"/>
          <w:sz w:val="28"/>
          <w:szCs w:val="28"/>
        </w:rPr>
        <w:t>open</w:t>
      </w:r>
      <w:r w:rsidRPr="00131C99">
        <w:rPr>
          <w:rFonts w:ascii="Times New Roman" w:hAnsi="Times New Roman" w:cs="Times New Roman"/>
          <w:color w:val="000000"/>
          <w:sz w:val="28"/>
          <w:szCs w:val="28"/>
        </w:rPr>
        <w:t>.</w:t>
      </w:r>
    </w:p>
    <w:p w14:paraId="458825F2" w14:textId="77777777" w:rsidR="00131C99" w:rsidRPr="00131C99" w:rsidRDefault="00131C99" w:rsidP="00131C99">
      <w:pPr>
        <w:numPr>
          <w:ilvl w:val="0"/>
          <w:numId w:val="12"/>
        </w:numPr>
        <w:spacing w:after="0" w:line="240" w:lineRule="auto"/>
        <w:jc w:val="both"/>
        <w:rPr>
          <w:rFonts w:ascii="Times New Roman" w:hAnsi="Times New Roman" w:cs="Times New Roman"/>
          <w:color w:val="000000"/>
          <w:sz w:val="28"/>
          <w:szCs w:val="28"/>
        </w:rPr>
      </w:pPr>
      <w:r w:rsidRPr="00131C99">
        <w:rPr>
          <w:rFonts w:ascii="Times New Roman" w:hAnsi="Times New Roman" w:cs="Times New Roman"/>
          <w:color w:val="000000"/>
          <w:sz w:val="28"/>
          <w:szCs w:val="28"/>
        </w:rPr>
        <w:t>считать информацию из файла, при считывании каждой порции данных необходимо проверять, достигнут ли конец файла.</w:t>
      </w:r>
    </w:p>
    <w:p w14:paraId="13249DAB" w14:textId="0838E38B" w:rsidR="00131C99" w:rsidRPr="00B32BB8" w:rsidRDefault="00131C99" w:rsidP="00131C99">
      <w:pPr>
        <w:numPr>
          <w:ilvl w:val="0"/>
          <w:numId w:val="12"/>
        </w:numPr>
        <w:spacing w:after="0" w:line="240" w:lineRule="auto"/>
        <w:jc w:val="both"/>
        <w:rPr>
          <w:rFonts w:ascii="Times New Roman" w:hAnsi="Times New Roman" w:cs="Times New Roman"/>
          <w:color w:val="000000"/>
          <w:sz w:val="28"/>
          <w:szCs w:val="28"/>
        </w:rPr>
      </w:pPr>
      <w:r w:rsidRPr="00131C99">
        <w:rPr>
          <w:rFonts w:ascii="Times New Roman" w:hAnsi="Times New Roman" w:cs="Times New Roman"/>
          <w:color w:val="000000"/>
          <w:sz w:val="28"/>
          <w:szCs w:val="28"/>
        </w:rPr>
        <w:t>закрыть файл.</w:t>
      </w:r>
      <w:r w:rsidRPr="00B32BB8">
        <w:rPr>
          <w:rFonts w:ascii="Times New Roman" w:hAnsi="Times New Roman" w:cs="Times New Roman"/>
          <w:color w:val="000000"/>
          <w:sz w:val="28"/>
          <w:szCs w:val="28"/>
        </w:rPr>
        <w:t xml:space="preserve"> </w:t>
      </w:r>
    </w:p>
    <w:p w14:paraId="097DFBFA" w14:textId="77777777" w:rsidR="00131C99" w:rsidRPr="00131C99" w:rsidRDefault="00131C99" w:rsidP="00131C99">
      <w:pPr>
        <w:spacing w:after="0" w:line="240" w:lineRule="auto"/>
        <w:ind w:left="720"/>
        <w:jc w:val="both"/>
        <w:rPr>
          <w:rFonts w:ascii="Times New Roman" w:hAnsi="Times New Roman" w:cs="Times New Roman"/>
          <w:color w:val="000000"/>
          <w:sz w:val="28"/>
          <w:szCs w:val="28"/>
          <w:highlight w:val="lightGray"/>
        </w:rPr>
      </w:pPr>
    </w:p>
    <w:p w14:paraId="34694BEC" w14:textId="77777777" w:rsidR="00131C99" w:rsidRPr="00131C99" w:rsidRDefault="00131C99" w:rsidP="00131C99">
      <w:pPr>
        <w:pStyle w:val="a7"/>
        <w:numPr>
          <w:ilvl w:val="0"/>
          <w:numId w:val="13"/>
        </w:numPr>
        <w:spacing w:after="0" w:line="240" w:lineRule="auto"/>
        <w:jc w:val="both"/>
        <w:rPr>
          <w:rFonts w:ascii="Times New Roman" w:hAnsi="Times New Roman" w:cs="Times New Roman"/>
          <w:color w:val="000000"/>
          <w:sz w:val="28"/>
          <w:szCs w:val="28"/>
        </w:rPr>
      </w:pPr>
      <w:r w:rsidRPr="00131C99">
        <w:rPr>
          <w:rFonts w:ascii="Times New Roman" w:hAnsi="Times New Roman" w:cs="Times New Roman"/>
          <w:color w:val="000000"/>
          <w:sz w:val="28"/>
          <w:szCs w:val="28"/>
        </w:rPr>
        <w:t>ios::in — открыть файл в режиме чтения данных; режим является режимом по умолчанию для потоков ifstream;</w:t>
      </w:r>
    </w:p>
    <w:p w14:paraId="46926471" w14:textId="77777777" w:rsidR="00131C99" w:rsidRPr="00131C99" w:rsidRDefault="00131C99" w:rsidP="00131C99">
      <w:pPr>
        <w:pStyle w:val="a7"/>
        <w:numPr>
          <w:ilvl w:val="0"/>
          <w:numId w:val="13"/>
        </w:numPr>
        <w:spacing w:after="0" w:line="240" w:lineRule="auto"/>
        <w:jc w:val="both"/>
        <w:rPr>
          <w:rFonts w:ascii="Times New Roman" w:hAnsi="Times New Roman" w:cs="Times New Roman"/>
          <w:color w:val="000000"/>
          <w:sz w:val="28"/>
          <w:szCs w:val="28"/>
        </w:rPr>
      </w:pPr>
      <w:r w:rsidRPr="00131C99">
        <w:rPr>
          <w:rFonts w:ascii="Times New Roman" w:hAnsi="Times New Roman" w:cs="Times New Roman"/>
          <w:color w:val="000000"/>
          <w:sz w:val="28"/>
          <w:szCs w:val="28"/>
        </w:rPr>
        <w:t>ios::out — открыть файл в режиме записи данных (при этом информация о существующем файле уничтожается); режим является режимом по умолчанию для потоков ofstream;</w:t>
      </w:r>
    </w:p>
    <w:p w14:paraId="7924165E" w14:textId="77777777" w:rsidR="00131C99" w:rsidRPr="00131C99" w:rsidRDefault="00131C99" w:rsidP="00131C99">
      <w:pPr>
        <w:pStyle w:val="a7"/>
        <w:numPr>
          <w:ilvl w:val="0"/>
          <w:numId w:val="13"/>
        </w:numPr>
        <w:spacing w:after="0" w:line="240" w:lineRule="auto"/>
        <w:jc w:val="both"/>
        <w:rPr>
          <w:rFonts w:ascii="Times New Roman" w:hAnsi="Times New Roman" w:cs="Times New Roman"/>
          <w:color w:val="000000"/>
          <w:sz w:val="28"/>
          <w:szCs w:val="28"/>
        </w:rPr>
      </w:pPr>
      <w:r w:rsidRPr="00131C99">
        <w:rPr>
          <w:rFonts w:ascii="Times New Roman" w:hAnsi="Times New Roman" w:cs="Times New Roman"/>
          <w:color w:val="000000"/>
          <w:sz w:val="28"/>
          <w:szCs w:val="28"/>
        </w:rPr>
        <w:t>ios::app — открыть файл в режиме записи данных в конец файла;</w:t>
      </w:r>
    </w:p>
    <w:p w14:paraId="787B13C0" w14:textId="77777777" w:rsidR="00131C99" w:rsidRPr="00131C99" w:rsidRDefault="00131C99" w:rsidP="00131C99">
      <w:pPr>
        <w:pStyle w:val="a7"/>
        <w:numPr>
          <w:ilvl w:val="0"/>
          <w:numId w:val="13"/>
        </w:numPr>
        <w:spacing w:after="0" w:line="240" w:lineRule="auto"/>
        <w:jc w:val="both"/>
        <w:rPr>
          <w:rFonts w:ascii="Times New Roman" w:hAnsi="Times New Roman" w:cs="Times New Roman"/>
          <w:color w:val="000000"/>
          <w:sz w:val="28"/>
          <w:szCs w:val="28"/>
        </w:rPr>
      </w:pPr>
      <w:r w:rsidRPr="00131C99">
        <w:rPr>
          <w:rFonts w:ascii="Times New Roman" w:hAnsi="Times New Roman" w:cs="Times New Roman"/>
          <w:color w:val="000000"/>
          <w:sz w:val="28"/>
          <w:szCs w:val="28"/>
        </w:rPr>
        <w:t>ios::ate — передвинуться в конец уже открытого файла;</w:t>
      </w:r>
    </w:p>
    <w:p w14:paraId="24B1937B" w14:textId="77777777" w:rsidR="00131C99" w:rsidRPr="00131C99" w:rsidRDefault="00131C99" w:rsidP="00131C99">
      <w:pPr>
        <w:pStyle w:val="a7"/>
        <w:numPr>
          <w:ilvl w:val="0"/>
          <w:numId w:val="13"/>
        </w:numPr>
        <w:spacing w:after="0" w:line="240" w:lineRule="auto"/>
        <w:jc w:val="both"/>
        <w:rPr>
          <w:rFonts w:ascii="Times New Roman" w:hAnsi="Times New Roman" w:cs="Times New Roman"/>
          <w:color w:val="000000"/>
          <w:sz w:val="28"/>
          <w:szCs w:val="28"/>
        </w:rPr>
      </w:pPr>
      <w:r w:rsidRPr="00131C99">
        <w:rPr>
          <w:rFonts w:ascii="Times New Roman" w:hAnsi="Times New Roman" w:cs="Times New Roman"/>
          <w:color w:val="000000"/>
          <w:sz w:val="28"/>
          <w:szCs w:val="28"/>
        </w:rPr>
        <w:t>ios::trunc — очистить файл, это же происходит в режиме ios::out;</w:t>
      </w:r>
    </w:p>
    <w:p w14:paraId="4B738A5C" w14:textId="77777777" w:rsidR="00131C99" w:rsidRPr="00131C99" w:rsidRDefault="00131C99" w:rsidP="00131C99">
      <w:pPr>
        <w:pStyle w:val="a7"/>
        <w:numPr>
          <w:ilvl w:val="0"/>
          <w:numId w:val="13"/>
        </w:numPr>
        <w:spacing w:after="0" w:line="240" w:lineRule="auto"/>
        <w:jc w:val="both"/>
        <w:rPr>
          <w:rFonts w:ascii="Times New Roman" w:hAnsi="Times New Roman" w:cs="Times New Roman"/>
          <w:color w:val="000000"/>
          <w:sz w:val="28"/>
          <w:szCs w:val="28"/>
        </w:rPr>
      </w:pPr>
      <w:r w:rsidRPr="00131C99">
        <w:rPr>
          <w:rFonts w:ascii="Times New Roman" w:hAnsi="Times New Roman" w:cs="Times New Roman"/>
          <w:color w:val="000000"/>
          <w:sz w:val="28"/>
          <w:szCs w:val="28"/>
        </w:rPr>
        <w:t>ios::nocreate — не выполнять операцию открытия файла, если он не существует;</w:t>
      </w:r>
    </w:p>
    <w:p w14:paraId="4D100AD8" w14:textId="2A8FB980" w:rsidR="00922BB6" w:rsidRPr="00131C99" w:rsidRDefault="00131C99" w:rsidP="00131C99">
      <w:pPr>
        <w:pStyle w:val="a7"/>
        <w:numPr>
          <w:ilvl w:val="0"/>
          <w:numId w:val="13"/>
        </w:numPr>
        <w:spacing w:after="0" w:line="240" w:lineRule="auto"/>
        <w:jc w:val="both"/>
        <w:rPr>
          <w:rFonts w:ascii="Times New Roman" w:hAnsi="Times New Roman" w:cs="Times New Roman"/>
          <w:color w:val="000000"/>
          <w:sz w:val="28"/>
          <w:szCs w:val="28"/>
          <w:highlight w:val="lightGray"/>
        </w:rPr>
      </w:pPr>
      <w:r w:rsidRPr="00131C99">
        <w:rPr>
          <w:rFonts w:ascii="Times New Roman" w:hAnsi="Times New Roman" w:cs="Times New Roman"/>
          <w:color w:val="000000"/>
          <w:sz w:val="28"/>
          <w:szCs w:val="28"/>
        </w:rPr>
        <w:t>ios::noreplace — не открывать существующий файл.</w:t>
      </w:r>
    </w:p>
    <w:p w14:paraId="3DC2D106" w14:textId="7173EE90" w:rsidR="00922BB6" w:rsidRPr="00922BB6" w:rsidRDefault="00922BB6" w:rsidP="00922BB6">
      <w:pPr>
        <w:spacing w:after="0" w:line="240" w:lineRule="auto"/>
        <w:ind w:left="709"/>
        <w:jc w:val="both"/>
        <w:rPr>
          <w:rFonts w:ascii="Times New Roman" w:hAnsi="Times New Roman" w:cs="Times New Roman"/>
          <w:color w:val="000000"/>
          <w:sz w:val="28"/>
          <w:szCs w:val="28"/>
          <w:highlight w:val="lightGray"/>
        </w:rPr>
      </w:pPr>
      <w:r>
        <w:rPr>
          <w:noProof/>
        </w:rPr>
        <w:lastRenderedPageBreak/>
        <w:drawing>
          <wp:inline distT="0" distB="0" distL="0" distR="0" wp14:anchorId="0793FB3C" wp14:editId="5AA33354">
            <wp:extent cx="5724731" cy="4985657"/>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16" t="44307" r="74202" b="18872"/>
                    <a:stretch/>
                  </pic:blipFill>
                  <pic:spPr bwMode="auto">
                    <a:xfrm>
                      <a:off x="0" y="0"/>
                      <a:ext cx="5762072" cy="5018177"/>
                    </a:xfrm>
                    <a:prstGeom prst="rect">
                      <a:avLst/>
                    </a:prstGeom>
                    <a:ln>
                      <a:noFill/>
                    </a:ln>
                    <a:extLst>
                      <a:ext uri="{53640926-AAD7-44D8-BBD7-CCE9431645EC}">
                        <a14:shadowObscured xmlns:a14="http://schemas.microsoft.com/office/drawing/2010/main"/>
                      </a:ext>
                    </a:extLst>
                  </pic:spPr>
                </pic:pic>
              </a:graphicData>
            </a:graphic>
          </wp:inline>
        </w:drawing>
      </w:r>
    </w:p>
    <w:p w14:paraId="1E12FF62" w14:textId="0E11BEB2" w:rsidR="00B41E8D" w:rsidRPr="007055A0"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7055A0">
        <w:rPr>
          <w:rFonts w:ascii="Times New Roman" w:hAnsi="Times New Roman" w:cs="Times New Roman"/>
          <w:color w:val="000000"/>
          <w:sz w:val="28"/>
          <w:szCs w:val="28"/>
          <w:highlight w:val="lightGray"/>
        </w:rPr>
        <w:t>Дайте определение понятию «идентификаторы». Приведите пример объявлении переменной, функции, класса.</w:t>
      </w:r>
    </w:p>
    <w:p w14:paraId="59CD5C53" w14:textId="558AFE0E" w:rsidR="002441BF" w:rsidRPr="00EA2804" w:rsidRDefault="002441BF"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lang w:val="en-US"/>
        </w:rPr>
        <w:t>Int</w:t>
      </w:r>
      <w:r w:rsidRPr="00EA2804">
        <w:rPr>
          <w:rFonts w:ascii="Times New Roman" w:hAnsi="Times New Roman" w:cs="Times New Roman"/>
          <w:color w:val="000000"/>
          <w:sz w:val="28"/>
          <w:szCs w:val="28"/>
        </w:rPr>
        <w:t xml:space="preserve"> </w:t>
      </w:r>
      <w:r w:rsidRPr="00EA2804">
        <w:rPr>
          <w:rFonts w:ascii="Times New Roman" w:hAnsi="Times New Roman" w:cs="Times New Roman"/>
          <w:color w:val="000000"/>
          <w:sz w:val="28"/>
          <w:szCs w:val="28"/>
          <w:lang w:val="en-US"/>
        </w:rPr>
        <w:t>Test</w:t>
      </w:r>
      <w:r w:rsidRPr="00EA2804">
        <w:rPr>
          <w:rFonts w:ascii="Times New Roman" w:hAnsi="Times New Roman" w:cs="Times New Roman"/>
          <w:color w:val="000000"/>
          <w:sz w:val="28"/>
          <w:szCs w:val="28"/>
        </w:rPr>
        <w:t xml:space="preserve"> = 5;</w:t>
      </w:r>
    </w:p>
    <w:p w14:paraId="321A6321" w14:textId="77777777" w:rsidR="002441BF" w:rsidRPr="00EA2804" w:rsidRDefault="002441BF" w:rsidP="00EA2804">
      <w:pPr>
        <w:spacing w:after="0" w:line="240" w:lineRule="auto"/>
        <w:ind w:firstLine="709"/>
        <w:jc w:val="both"/>
        <w:rPr>
          <w:rFonts w:ascii="Times New Roman" w:hAnsi="Times New Roman" w:cs="Times New Roman"/>
          <w:color w:val="BDC1C6"/>
          <w:sz w:val="28"/>
          <w:szCs w:val="28"/>
          <w:shd w:val="clear" w:color="auto" w:fill="202124"/>
        </w:rPr>
      </w:pPr>
      <w:r w:rsidRPr="00EA2804">
        <w:rPr>
          <w:rFonts w:ascii="Times New Roman" w:hAnsi="Times New Roman" w:cs="Times New Roman"/>
          <w:b/>
          <w:bCs/>
          <w:color w:val="BDC1C6"/>
          <w:sz w:val="28"/>
          <w:szCs w:val="28"/>
          <w:shd w:val="clear" w:color="auto" w:fill="202124"/>
        </w:rPr>
        <w:t>Идентификатор</w:t>
      </w:r>
      <w:r w:rsidRPr="00EA2804">
        <w:rPr>
          <w:rFonts w:ascii="Times New Roman" w:hAnsi="Times New Roman" w:cs="Times New Roman"/>
          <w:color w:val="BDC1C6"/>
          <w:sz w:val="28"/>
          <w:szCs w:val="28"/>
          <w:shd w:val="clear" w:color="auto" w:fill="202124"/>
        </w:rPr>
        <w:t> — </w:t>
      </w:r>
      <w:r w:rsidRPr="00EA2804">
        <w:rPr>
          <w:rFonts w:ascii="Times New Roman" w:hAnsi="Times New Roman" w:cs="Times New Roman"/>
          <w:b/>
          <w:bCs/>
          <w:color w:val="BDC1C6"/>
          <w:sz w:val="28"/>
          <w:szCs w:val="28"/>
          <w:shd w:val="clear" w:color="auto" w:fill="202124"/>
        </w:rPr>
        <w:t>это</w:t>
      </w:r>
      <w:r w:rsidRPr="00EA2804">
        <w:rPr>
          <w:rFonts w:ascii="Times New Roman" w:hAnsi="Times New Roman" w:cs="Times New Roman"/>
          <w:color w:val="BDC1C6"/>
          <w:sz w:val="28"/>
          <w:szCs w:val="28"/>
          <w:shd w:val="clear" w:color="auto" w:fill="202124"/>
        </w:rPr>
        <w:t> последовательность символов, используемая для обозначения одного из следующих элементов: Имени объекта или переменной Имени класса, структуры или объединения</w:t>
      </w:r>
    </w:p>
    <w:p w14:paraId="114FBED9" w14:textId="4104AE2D" w:rsidR="002441BF" w:rsidRPr="00EA2804" w:rsidRDefault="002441BF" w:rsidP="00EA2804">
      <w:pPr>
        <w:spacing w:after="0" w:line="240" w:lineRule="auto"/>
        <w:ind w:firstLine="709"/>
        <w:jc w:val="both"/>
        <w:rPr>
          <w:rFonts w:ascii="Times New Roman" w:hAnsi="Times New Roman" w:cs="Times New Roman"/>
          <w:color w:val="000000"/>
          <w:sz w:val="28"/>
          <w:szCs w:val="28"/>
          <w:lang w:val="en-US"/>
        </w:rPr>
      </w:pPr>
      <w:r w:rsidRPr="00EA2804">
        <w:rPr>
          <w:rFonts w:ascii="Times New Roman" w:hAnsi="Times New Roman" w:cs="Times New Roman"/>
          <w:color w:val="000000"/>
          <w:sz w:val="28"/>
          <w:szCs w:val="28"/>
          <w:lang w:val="en-US"/>
        </w:rPr>
        <w:t xml:space="preserve">Int Test = 5; </w:t>
      </w:r>
    </w:p>
    <w:p w14:paraId="6B9ABA41" w14:textId="65261F02" w:rsidR="002441BF" w:rsidRPr="00EA2804" w:rsidRDefault="002441BF" w:rsidP="00EA2804">
      <w:pPr>
        <w:spacing w:after="0" w:line="240" w:lineRule="auto"/>
        <w:ind w:firstLine="709"/>
        <w:jc w:val="both"/>
        <w:rPr>
          <w:rFonts w:ascii="Times New Roman" w:hAnsi="Times New Roman" w:cs="Times New Roman"/>
          <w:color w:val="000000"/>
          <w:sz w:val="28"/>
          <w:szCs w:val="28"/>
          <w:lang w:val="en-US"/>
        </w:rPr>
      </w:pPr>
      <w:r w:rsidRPr="00EA2804">
        <w:rPr>
          <w:rFonts w:ascii="Times New Roman" w:hAnsi="Times New Roman" w:cs="Times New Roman"/>
          <w:color w:val="000000"/>
          <w:sz w:val="28"/>
          <w:szCs w:val="28"/>
          <w:lang w:val="en-US"/>
        </w:rPr>
        <w:t>Void Func();</w:t>
      </w:r>
    </w:p>
    <w:p w14:paraId="3912A538" w14:textId="3045754A" w:rsidR="002441BF" w:rsidRPr="007055A0" w:rsidRDefault="002441BF" w:rsidP="007055A0">
      <w:pPr>
        <w:spacing w:after="0" w:line="240" w:lineRule="auto"/>
        <w:ind w:firstLine="709"/>
        <w:jc w:val="both"/>
        <w:rPr>
          <w:rFonts w:ascii="Times New Roman" w:hAnsi="Times New Roman" w:cs="Times New Roman"/>
          <w:color w:val="BDC1C6"/>
          <w:sz w:val="28"/>
          <w:szCs w:val="28"/>
          <w:shd w:val="clear" w:color="auto" w:fill="202124"/>
          <w:lang w:val="en-US"/>
        </w:rPr>
      </w:pPr>
      <w:r w:rsidRPr="00EA2804">
        <w:rPr>
          <w:rFonts w:ascii="Times New Roman" w:hAnsi="Times New Roman" w:cs="Times New Roman"/>
          <w:color w:val="000000"/>
          <w:sz w:val="28"/>
          <w:szCs w:val="28"/>
          <w:lang w:val="en-US"/>
        </w:rPr>
        <w:t>Class Stud;</w:t>
      </w:r>
    </w:p>
    <w:p w14:paraId="00381A7D" w14:textId="19AB88AB" w:rsidR="00E74654" w:rsidRPr="007055A0"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7055A0">
        <w:rPr>
          <w:rFonts w:ascii="Times New Roman" w:hAnsi="Times New Roman" w:cs="Times New Roman"/>
          <w:color w:val="000000"/>
          <w:sz w:val="28"/>
          <w:szCs w:val="28"/>
          <w:highlight w:val="lightGray"/>
        </w:rPr>
        <w:t>Опишите работу с символьными переменными и строками. Перечислите функции для работы с ними. Приведите пример подсчета цифр в текстовой строке(string).</w:t>
      </w:r>
    </w:p>
    <w:p w14:paraId="7887C0D5" w14:textId="2467044C" w:rsidR="00E74654" w:rsidRPr="00EA2804" w:rsidRDefault="00E74654" w:rsidP="00EA2804">
      <w:pPr>
        <w:spacing w:after="0" w:line="240" w:lineRule="auto"/>
        <w:ind w:firstLine="709"/>
        <w:jc w:val="both"/>
        <w:rPr>
          <w:rFonts w:ascii="Times New Roman" w:hAnsi="Times New Roman" w:cs="Times New Roman"/>
          <w:color w:val="FF0000"/>
          <w:sz w:val="28"/>
          <w:szCs w:val="28"/>
        </w:rPr>
      </w:pPr>
      <w:r w:rsidRPr="00EA2804">
        <w:rPr>
          <w:rFonts w:ascii="Times New Roman" w:hAnsi="Times New Roman" w:cs="Times New Roman"/>
          <w:noProof/>
          <w:color w:val="FF0000"/>
          <w:sz w:val="28"/>
          <w:szCs w:val="28"/>
        </w:rPr>
        <w:lastRenderedPageBreak/>
        <w:drawing>
          <wp:inline distT="0" distB="0" distL="0" distR="0" wp14:anchorId="6F922D62" wp14:editId="55E3EF7A">
            <wp:extent cx="5658640" cy="609685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8640" cy="6096851"/>
                    </a:xfrm>
                    <a:prstGeom prst="rect">
                      <a:avLst/>
                    </a:prstGeom>
                  </pic:spPr>
                </pic:pic>
              </a:graphicData>
            </a:graphic>
          </wp:inline>
        </w:drawing>
      </w:r>
    </w:p>
    <w:p w14:paraId="6B7FC0CD" w14:textId="20C6EDDF" w:rsidR="00B41E8D"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7055A0">
        <w:rPr>
          <w:rFonts w:ascii="Times New Roman" w:hAnsi="Times New Roman" w:cs="Times New Roman"/>
          <w:color w:val="000000"/>
          <w:sz w:val="28"/>
          <w:szCs w:val="28"/>
          <w:highlight w:val="lightGray"/>
        </w:rPr>
        <w:t>Дайте определение понятию «класс» и опишите его синтаксис. Перечислите уровни доступа, объясните различие. Приведите пример объявления класса.</w:t>
      </w:r>
    </w:p>
    <w:p w14:paraId="0AA04607" w14:textId="23AB9786" w:rsidR="007055A0" w:rsidRPr="007055A0" w:rsidRDefault="007055A0" w:rsidP="007055A0">
      <w:pPr>
        <w:spacing w:after="0" w:line="240" w:lineRule="auto"/>
        <w:ind w:left="709"/>
        <w:jc w:val="both"/>
        <w:rPr>
          <w:rFonts w:ascii="Times New Roman" w:hAnsi="Times New Roman" w:cs="Times New Roman"/>
          <w:color w:val="000000"/>
          <w:sz w:val="28"/>
          <w:szCs w:val="28"/>
        </w:rPr>
      </w:pPr>
      <w:r w:rsidRPr="007055A0">
        <w:rPr>
          <w:rFonts w:ascii="Times New Roman" w:hAnsi="Times New Roman" w:cs="Times New Roman"/>
          <w:color w:val="000000"/>
          <w:sz w:val="28"/>
          <w:szCs w:val="28"/>
        </w:rPr>
        <w:t xml:space="preserve">Каждый класс может состоять из членов. Члены класса, это: 1) поле – переменная, массив, структура для хранения данных определенного типа: int number; double weight; 2) свойство – метод, предназначенный для обеспечения доступа к полю класса (то есть через свойство можно получить значение конкретного поля (get) и/или присвоить конкретному полю значение (set). Получить значение конкретного поля можно почти всегда, но если поле константное или его значение вычисляется, зависит от других значений и условий, то присвоить ему значение будет нельзя (то есть свойство set в таком случае создавать программисту нельзя). Не надо создавать свойства для присвоения значений полям, которые получают конкретные смысловые значения, а не любые (в классе Калькулятор поле Результат нет смысла делать со свойством, </w:t>
      </w:r>
      <w:r w:rsidRPr="007055A0">
        <w:rPr>
          <w:rFonts w:ascii="Times New Roman" w:hAnsi="Times New Roman" w:cs="Times New Roman"/>
          <w:color w:val="000000"/>
          <w:sz w:val="28"/>
          <w:szCs w:val="28"/>
        </w:rPr>
        <w:lastRenderedPageBreak/>
        <w:t>устанавливающим ему значение, поскольку лучше, чтобы значение поля Результат устанавливал метод, вычисляющий результат из двух чисел (см. ниже)). 3) конструктор – особый метод, который создает экземпляры своего одноименного класса (объекты своего класса, переменные типа своего класса). Класс – это общая конструкция, схема, идея, общий шаблон, «матрица» некого явления, процесса или предмета (машина, компьютер, человек). Мы описываем класс подобно структуре struct, а после можем создавать объекты данного класса (например, конкретная машина Honda Accord III 1989 года выпуска в кузове седан с двигателем В20А I4 весом 1255 кг и регистрационным номером BY6426IP-1, принадлежащая водителю Ильину И.К. – то есть конкретный автомобиль, реально существовавший, существующий сейчас или могущий быть созданным (обнаруженным) в будущем; объект обычно можно потрогать руками, а сам класс как таковой – нет). Конструктор класса Машина создает этот объект – конкретный автомобиль Honda Accord III, экземпляр класса Машина. Конструктор пишется программистом. Конструктор имеет имя, всегда совпадающее с именем его класса. Конструктор – это метод, поэтому пишется со скобками(), может принимать ни одного или несколько входных параметров и никогда ничего не возвращает (не имеет return'a). Конструктором можно создавать переменные типа своего класса (объекты), а также указатели и ссылки типа своего класса. Переменные типа некого одного класса можно объединять в массивы. То есть класс – это пользовательский (программистский) тип данных, которым можно пользоваться как базовым типом данных, но создаваемая переменная будет иметь свою внутреннюю структуру из своих полей и у нее можно вызвать ее личные методы. 4) метод – член класса, представляющий собой функцию, которая находится в данном классе (принадлежит ему и его объектам, может быть вызвана только у экземпляров данного класса). Метод, подобно функции, может принимать ни одного или несколько входных параметров и одно значение возвращать return'ом или ни одного (void). Метод видит содержимое поля своего экземпляра класса (даже закрытые от других экземпляров классов – private, поскольку метод сам находится в этом же (своем) экземпляре класса) и может изменять значения неконстантных полей своего класса. Методы обычно оформляются как внешние: в классе описывается прототип метода, а за классом с указанием пространства имен данного класса (ИмяКласса:: ) дается полное определение метода (тело метода). 5) деструктор – особый метод класса, который уничтожает объекты своего класса, когда они уже, по мнению программиста, не нужны. Деструктор очищает память от неиспользуемых объектов своего класса, аналогично коду delete. Если вызов конструктора «рождает» объект класса, то вызов для него деструктора – уничтожает этот объект, то есть означает смерть этого объекта.</w:t>
      </w:r>
    </w:p>
    <w:p w14:paraId="77C6F06C" w14:textId="2BCAD51B" w:rsidR="007055A0" w:rsidRPr="007055A0" w:rsidRDefault="007055A0" w:rsidP="007055A0">
      <w:pPr>
        <w:spacing w:after="0" w:line="240" w:lineRule="auto"/>
        <w:jc w:val="both"/>
        <w:rPr>
          <w:rFonts w:ascii="Times New Roman" w:hAnsi="Times New Roman" w:cs="Times New Roman"/>
          <w:color w:val="000000"/>
          <w:sz w:val="28"/>
          <w:szCs w:val="28"/>
          <w:highlight w:val="lightGray"/>
        </w:rPr>
      </w:pPr>
      <w:r>
        <w:rPr>
          <w:noProof/>
        </w:rPr>
        <w:lastRenderedPageBreak/>
        <w:drawing>
          <wp:inline distT="0" distB="0" distL="0" distR="0" wp14:anchorId="1F5E3EDB" wp14:editId="79006F9E">
            <wp:extent cx="6150428" cy="1044575"/>
            <wp:effectExtent l="0" t="0" r="3175"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00" t="61899" r="51419" b="27345"/>
                    <a:stretch/>
                  </pic:blipFill>
                  <pic:spPr bwMode="auto">
                    <a:xfrm>
                      <a:off x="0" y="0"/>
                      <a:ext cx="6264622" cy="1063970"/>
                    </a:xfrm>
                    <a:prstGeom prst="rect">
                      <a:avLst/>
                    </a:prstGeom>
                    <a:ln>
                      <a:noFill/>
                    </a:ln>
                    <a:extLst>
                      <a:ext uri="{53640926-AAD7-44D8-BBD7-CCE9431645EC}">
                        <a14:shadowObscured xmlns:a14="http://schemas.microsoft.com/office/drawing/2010/main"/>
                      </a:ext>
                    </a:extLst>
                  </pic:spPr>
                </pic:pic>
              </a:graphicData>
            </a:graphic>
          </wp:inline>
        </w:drawing>
      </w:r>
    </w:p>
    <w:p w14:paraId="0B5EA03B" w14:textId="59D9DA3E" w:rsidR="00F91781" w:rsidRPr="00EA2804" w:rsidRDefault="00F91781"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Класс является абстрактным типом данных, определяемым программистом, и представляет собой модель реального объекта в виде данных и функций для работы с ними.</w:t>
      </w:r>
    </w:p>
    <w:p w14:paraId="1F14771B" w14:textId="61AB74D9" w:rsidR="00B41E8D" w:rsidRPr="00EA280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Дайте определение понятию «кратчайший путь в графе» Опишите алгоритм Дейкстры.</w:t>
      </w:r>
    </w:p>
    <w:p w14:paraId="0AA36673" w14:textId="77777777" w:rsidR="00D96530" w:rsidRPr="00EA2804" w:rsidRDefault="00D96530"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Кратчайший путь в графе это путь от точки а к точке б с минимальным весом ребер.</w:t>
      </w:r>
    </w:p>
    <w:p w14:paraId="63C91AE3" w14:textId="77777777" w:rsidR="007055A0" w:rsidRPr="007055A0" w:rsidRDefault="007055A0" w:rsidP="007055A0">
      <w:pPr>
        <w:spacing w:after="0" w:line="240" w:lineRule="auto"/>
        <w:ind w:firstLine="709"/>
        <w:jc w:val="both"/>
        <w:rPr>
          <w:rFonts w:ascii="Times New Roman" w:hAnsi="Times New Roman" w:cs="Times New Roman"/>
          <w:color w:val="000000"/>
          <w:sz w:val="28"/>
          <w:szCs w:val="28"/>
        </w:rPr>
      </w:pPr>
      <w:r w:rsidRPr="007055A0">
        <w:rPr>
          <w:rFonts w:ascii="Times New Roman" w:hAnsi="Times New Roman" w:cs="Times New Roman"/>
          <w:color w:val="000000"/>
          <w:sz w:val="28"/>
          <w:szCs w:val="28"/>
        </w:rPr>
        <w:t xml:space="preserve">Рассмотрим пример нахождение кратчайшего пути. Дана сеть автомобильных дорог, соединяющих города области. Некоторые дороги односторонние. Найти кратчайшие пути от центра города до каждого города области. Для решения указанной задачи можно использовать алгоритм Дейкстры – алгоритм на графах, изобретённый нидерландским ученым Э. Дейкстрой в 1959 году. Находит кратчайшее расстояние от одной из вершин графа до всех остальных. Работает только для графов без рёбер отрицательного веса. Пусть требуется найти кратчайшие расстояния от 1-й вершины до всех остальных. Ниже приведены шаги. </w:t>
      </w:r>
      <w:r w:rsidRPr="007055A0">
        <w:rPr>
          <w:rFonts w:ascii="Times New Roman" w:hAnsi="Times New Roman" w:cs="Times New Roman"/>
          <w:iCs/>
          <w:color w:val="000000"/>
          <w:sz w:val="28"/>
          <w:szCs w:val="28"/>
        </w:rPr>
        <w:t>Входные данные</w:t>
      </w:r>
      <w:r w:rsidRPr="007055A0">
        <w:rPr>
          <w:rFonts w:ascii="Times New Roman" w:hAnsi="Times New Roman" w:cs="Times New Roman"/>
          <w:color w:val="000000"/>
          <w:sz w:val="28"/>
          <w:szCs w:val="28"/>
        </w:rPr>
        <w:t xml:space="preserve">: граф и начальная вершина src. </w:t>
      </w:r>
      <w:r w:rsidRPr="007055A0">
        <w:rPr>
          <w:rFonts w:ascii="Times New Roman" w:hAnsi="Times New Roman" w:cs="Times New Roman"/>
          <w:iCs/>
          <w:color w:val="000000"/>
          <w:sz w:val="28"/>
          <w:szCs w:val="28"/>
        </w:rPr>
        <w:t>Выходные данные</w:t>
      </w:r>
      <w:r w:rsidRPr="007055A0">
        <w:rPr>
          <w:rFonts w:ascii="Times New Roman" w:hAnsi="Times New Roman" w:cs="Times New Roman"/>
          <w:color w:val="000000"/>
          <w:sz w:val="28"/>
          <w:szCs w:val="28"/>
        </w:rPr>
        <w:t>: кратчайшее расстояние до всех вершин от src. Если попадается цикл отрицательного веса, то самые короткие расстояния не вычисляются и выводится сообщение о наличии такого цикла.</w:t>
      </w:r>
    </w:p>
    <w:p w14:paraId="35196848" w14:textId="77777777" w:rsidR="007055A0" w:rsidRPr="007055A0" w:rsidRDefault="007055A0" w:rsidP="007055A0">
      <w:pPr>
        <w:spacing w:after="0" w:line="240" w:lineRule="auto"/>
        <w:ind w:firstLine="709"/>
        <w:jc w:val="both"/>
        <w:rPr>
          <w:rFonts w:ascii="Times New Roman" w:hAnsi="Times New Roman" w:cs="Times New Roman"/>
          <w:color w:val="000000"/>
          <w:sz w:val="28"/>
          <w:szCs w:val="28"/>
        </w:rPr>
      </w:pPr>
      <w:r w:rsidRPr="007055A0">
        <w:rPr>
          <w:rFonts w:ascii="Times New Roman" w:hAnsi="Times New Roman" w:cs="Times New Roman"/>
          <w:color w:val="000000"/>
          <w:sz w:val="28"/>
          <w:szCs w:val="28"/>
        </w:rPr>
        <w:t>1) На этом шаге инициализируются расстояния от исходной вершины до всех остальных вершин как бесконечные, а расстояние до самого src принимается равным 0. Создается массив dist[] размера |V| со всеми значениями, равными бесконечности, за исключением элемента dist[src], где src – исходная вершина.</w:t>
      </w:r>
    </w:p>
    <w:p w14:paraId="2AC268A0" w14:textId="77777777" w:rsidR="007055A0" w:rsidRPr="007055A0" w:rsidRDefault="007055A0" w:rsidP="007055A0">
      <w:pPr>
        <w:spacing w:after="0" w:line="240" w:lineRule="auto"/>
        <w:ind w:firstLine="709"/>
        <w:jc w:val="both"/>
        <w:rPr>
          <w:rFonts w:ascii="Times New Roman" w:hAnsi="Times New Roman" w:cs="Times New Roman"/>
          <w:color w:val="000000"/>
          <w:sz w:val="28"/>
          <w:szCs w:val="28"/>
        </w:rPr>
      </w:pPr>
      <w:r w:rsidRPr="007055A0">
        <w:rPr>
          <w:rFonts w:ascii="Times New Roman" w:hAnsi="Times New Roman" w:cs="Times New Roman"/>
          <w:color w:val="000000"/>
          <w:sz w:val="28"/>
          <w:szCs w:val="28"/>
        </w:rPr>
        <w:t>2) Вторым шагом вычисляются самые короткие расстояния. Следующие шаги нужно выполнять |V|-1 раз, где |V| – число вершин в данном графе. Произведите следующее действие для каждого ребра u-v: если dist[v] &gt; dist[u] + вес ребра uv, то обновите dist[v]: dist [v] = dist [u] + вес ребра uv.</w:t>
      </w:r>
    </w:p>
    <w:p w14:paraId="7F348D20" w14:textId="77777777" w:rsidR="007055A0" w:rsidRPr="007055A0" w:rsidRDefault="007055A0" w:rsidP="007055A0">
      <w:pPr>
        <w:spacing w:after="0" w:line="240" w:lineRule="auto"/>
        <w:ind w:firstLine="709"/>
        <w:jc w:val="both"/>
        <w:rPr>
          <w:rFonts w:ascii="Times New Roman" w:hAnsi="Times New Roman" w:cs="Times New Roman"/>
          <w:color w:val="000000"/>
          <w:sz w:val="28"/>
          <w:szCs w:val="28"/>
        </w:rPr>
      </w:pPr>
      <w:r w:rsidRPr="007055A0">
        <w:rPr>
          <w:rFonts w:ascii="Times New Roman" w:hAnsi="Times New Roman" w:cs="Times New Roman"/>
          <w:color w:val="000000"/>
          <w:sz w:val="28"/>
          <w:szCs w:val="28"/>
        </w:rPr>
        <w:t>3) На этом шаге сообщается, присутствует ли в графе цикл отрицательного веса. Для каждого ребра u-v необходимо выполнить следующее: если dist[v] &gt; dist[u] + вес ребра uv, то в графе присутствует цикл отрицательного веса. Идея шага 3 заключается в том, что шаг 2 гарантирует кратчайшее расстояние только если граф не содержит цикла отрицательного веса. Если мы снова переберем все ребра и получим более короткий путь для любой из вершин, это будет сигналом присутствия цикла отрицательного веса.</w:t>
      </w:r>
    </w:p>
    <w:p w14:paraId="09AE9C00" w14:textId="092DB675" w:rsidR="00D96530" w:rsidRPr="00EA2804" w:rsidRDefault="007055A0" w:rsidP="007055A0">
      <w:pPr>
        <w:spacing w:after="0" w:line="240" w:lineRule="auto"/>
        <w:ind w:firstLine="709"/>
        <w:jc w:val="both"/>
        <w:rPr>
          <w:rFonts w:ascii="Times New Roman" w:hAnsi="Times New Roman" w:cs="Times New Roman"/>
          <w:color w:val="000000"/>
          <w:sz w:val="28"/>
          <w:szCs w:val="28"/>
        </w:rPr>
      </w:pPr>
      <w:r w:rsidRPr="007055A0">
        <w:rPr>
          <w:rFonts w:ascii="Times New Roman" w:hAnsi="Times New Roman" w:cs="Times New Roman"/>
          <w:color w:val="000000"/>
          <w:sz w:val="28"/>
          <w:szCs w:val="28"/>
        </w:rPr>
        <w:t>Как это работает? Как и в других задачах динамического программирования, алгоритм вычисляет кратчайшие пути снизу вверх. Сначала он вычисляет самые короткие расстояния, то есть пути длиной не более, чем в одно ребро. Затем он вычисляет кратчайшие пути длиной не более двух ребер и так далее. После </w:t>
      </w:r>
      <w:r w:rsidRPr="007055A0">
        <w:rPr>
          <w:rFonts w:ascii="Times New Roman" w:hAnsi="Times New Roman" w:cs="Times New Roman"/>
          <w:i/>
          <w:iCs/>
          <w:color w:val="000000"/>
          <w:sz w:val="28"/>
          <w:szCs w:val="28"/>
        </w:rPr>
        <w:t>i</w:t>
      </w:r>
      <w:r w:rsidRPr="007055A0">
        <w:rPr>
          <w:rFonts w:ascii="Times New Roman" w:hAnsi="Times New Roman" w:cs="Times New Roman"/>
          <w:color w:val="000000"/>
          <w:sz w:val="28"/>
          <w:szCs w:val="28"/>
        </w:rPr>
        <w:t xml:space="preserve">-й итерации внешнего цикла вычисляются </w:t>
      </w:r>
      <w:r w:rsidRPr="007055A0">
        <w:rPr>
          <w:rFonts w:ascii="Times New Roman" w:hAnsi="Times New Roman" w:cs="Times New Roman"/>
          <w:color w:val="000000"/>
          <w:sz w:val="28"/>
          <w:szCs w:val="28"/>
        </w:rPr>
        <w:lastRenderedPageBreak/>
        <w:t>кратчайшие пути длиной не более</w:t>
      </w:r>
      <w:r w:rsidRPr="007055A0">
        <w:rPr>
          <w:rFonts w:ascii="Times New Roman" w:hAnsi="Times New Roman" w:cs="Times New Roman"/>
          <w:i/>
          <w:iCs/>
          <w:color w:val="000000"/>
          <w:sz w:val="28"/>
          <w:szCs w:val="28"/>
        </w:rPr>
        <w:t> i </w:t>
      </w:r>
      <w:r w:rsidRPr="007055A0">
        <w:rPr>
          <w:rFonts w:ascii="Times New Roman" w:hAnsi="Times New Roman" w:cs="Times New Roman"/>
          <w:color w:val="000000"/>
          <w:sz w:val="28"/>
          <w:szCs w:val="28"/>
        </w:rPr>
        <w:t>ребер. В любом простом пути может быть максимум </w:t>
      </w:r>
      <w:r w:rsidRPr="007055A0">
        <w:rPr>
          <w:rFonts w:ascii="Times New Roman" w:hAnsi="Times New Roman" w:cs="Times New Roman"/>
          <w:i/>
          <w:iCs/>
          <w:color w:val="000000"/>
          <w:sz w:val="28"/>
          <w:szCs w:val="28"/>
        </w:rPr>
        <w:t>|V|-1</w:t>
      </w:r>
      <w:r w:rsidRPr="007055A0">
        <w:rPr>
          <w:rFonts w:ascii="Times New Roman" w:hAnsi="Times New Roman" w:cs="Times New Roman"/>
          <w:color w:val="000000"/>
          <w:sz w:val="28"/>
          <w:szCs w:val="28"/>
        </w:rPr>
        <w:t> ребер, поэтому внешний цикл выполняется именно </w:t>
      </w:r>
      <w:r w:rsidRPr="007055A0">
        <w:rPr>
          <w:rFonts w:ascii="Times New Roman" w:hAnsi="Times New Roman" w:cs="Times New Roman"/>
          <w:i/>
          <w:iCs/>
          <w:color w:val="000000"/>
          <w:sz w:val="28"/>
          <w:szCs w:val="28"/>
        </w:rPr>
        <w:t>|V|-1</w:t>
      </w:r>
      <w:r w:rsidRPr="007055A0">
        <w:rPr>
          <w:rFonts w:ascii="Times New Roman" w:hAnsi="Times New Roman" w:cs="Times New Roman"/>
          <w:color w:val="000000"/>
          <w:sz w:val="28"/>
          <w:szCs w:val="28"/>
        </w:rPr>
        <w:t xml:space="preserve"> раз. Идея заключается в том, что если мы вычислили кратчайший путь с не более </w:t>
      </w:r>
      <w:r w:rsidRPr="00CB3D0D">
        <w:rPr>
          <w:rFonts w:ascii="Times New Roman" w:hAnsi="Times New Roman" w:cs="Times New Roman"/>
          <w:noProof/>
          <w:sz w:val="26"/>
          <w:szCs w:val="26"/>
        </w:rPr>
        <w:drawing>
          <wp:anchor distT="0" distB="0" distL="114300" distR="114300" simplePos="0" relativeHeight="251659264" behindDoc="0" locked="0" layoutInCell="1" allowOverlap="1" wp14:anchorId="15552EEE" wp14:editId="39BD6059">
            <wp:simplePos x="0" y="0"/>
            <wp:positionH relativeFrom="margin">
              <wp:align>left</wp:align>
            </wp:positionH>
            <wp:positionV relativeFrom="margin">
              <wp:posOffset>1021080</wp:posOffset>
            </wp:positionV>
            <wp:extent cx="4462780" cy="7711440"/>
            <wp:effectExtent l="0" t="0" r="0" b="3810"/>
            <wp:wrapTopAndBottom/>
            <wp:docPr id="43" name="Рисунок 43" descr="https://evileg.com/media/users/mafulechka/photos/photo_qRhnT3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vileg.com/media/users/mafulechka/photos/photo_qRhnT3q.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2780" cy="7711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55A0">
        <w:rPr>
          <w:rFonts w:ascii="Times New Roman" w:hAnsi="Times New Roman" w:cs="Times New Roman"/>
          <w:color w:val="000000"/>
          <w:sz w:val="28"/>
          <w:szCs w:val="28"/>
        </w:rPr>
        <w:t>чем </w:t>
      </w:r>
      <w:r w:rsidRPr="007055A0">
        <w:rPr>
          <w:rFonts w:ascii="Times New Roman" w:hAnsi="Times New Roman" w:cs="Times New Roman"/>
          <w:i/>
          <w:iCs/>
          <w:color w:val="000000"/>
          <w:sz w:val="28"/>
          <w:szCs w:val="28"/>
        </w:rPr>
        <w:t>i</w:t>
      </w:r>
      <w:r w:rsidRPr="007055A0">
        <w:rPr>
          <w:rFonts w:ascii="Times New Roman" w:hAnsi="Times New Roman" w:cs="Times New Roman"/>
          <w:color w:val="000000"/>
          <w:sz w:val="28"/>
          <w:szCs w:val="28"/>
        </w:rPr>
        <w:t> ребрами, то итерация по всем ребрам гарантирует получение кратчайшего пути с</w:t>
      </w:r>
      <w:r>
        <w:rPr>
          <w:rFonts w:ascii="Times New Roman" w:hAnsi="Times New Roman" w:cs="Times New Roman"/>
          <w:color w:val="000000"/>
          <w:sz w:val="28"/>
          <w:szCs w:val="28"/>
        </w:rPr>
        <w:t xml:space="preserve"> </w:t>
      </w:r>
      <w:r w:rsidRPr="007055A0">
        <w:rPr>
          <w:rFonts w:ascii="Times New Roman" w:hAnsi="Times New Roman" w:cs="Times New Roman"/>
          <w:color w:val="000000"/>
          <w:sz w:val="28"/>
          <w:szCs w:val="28"/>
        </w:rPr>
        <w:t>не более чем </w:t>
      </w:r>
      <w:r w:rsidRPr="007055A0">
        <w:rPr>
          <w:rFonts w:ascii="Times New Roman" w:hAnsi="Times New Roman" w:cs="Times New Roman"/>
          <w:i/>
          <w:iCs/>
          <w:color w:val="000000"/>
          <w:sz w:val="28"/>
          <w:szCs w:val="28"/>
        </w:rPr>
        <w:t>i + 1</w:t>
      </w:r>
      <w:r w:rsidRPr="007055A0">
        <w:rPr>
          <w:rFonts w:ascii="Times New Roman" w:hAnsi="Times New Roman" w:cs="Times New Roman"/>
          <w:color w:val="000000"/>
          <w:sz w:val="28"/>
          <w:szCs w:val="28"/>
        </w:rPr>
        <w:t> ребрами</w:t>
      </w:r>
      <w:r>
        <w:rPr>
          <w:rFonts w:ascii="Times New Roman" w:hAnsi="Times New Roman" w:cs="Times New Roman"/>
          <w:color w:val="000000"/>
          <w:sz w:val="28"/>
          <w:szCs w:val="28"/>
        </w:rPr>
        <w:t>.</w:t>
      </w:r>
    </w:p>
    <w:p w14:paraId="6F29F962" w14:textId="41B185A4" w:rsidR="00B41E8D" w:rsidRPr="007055A0"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7055A0">
        <w:rPr>
          <w:rFonts w:ascii="Times New Roman" w:hAnsi="Times New Roman" w:cs="Times New Roman"/>
          <w:color w:val="000000"/>
          <w:sz w:val="28"/>
          <w:szCs w:val="28"/>
          <w:highlight w:val="lightGray"/>
        </w:rPr>
        <w:lastRenderedPageBreak/>
        <w:t>Дайте определение понятию «выражение». Перечислите операции в порядке их приоритета.</w:t>
      </w:r>
    </w:p>
    <w:p w14:paraId="0FFDF8A6" w14:textId="27986DB9" w:rsidR="00E74654" w:rsidRPr="00EA2804" w:rsidRDefault="00E74654" w:rsidP="00EA2804">
      <w:pPr>
        <w:spacing w:after="0" w:line="240" w:lineRule="auto"/>
        <w:ind w:firstLine="709"/>
        <w:jc w:val="both"/>
        <w:rPr>
          <w:rFonts w:ascii="Times New Roman" w:hAnsi="Times New Roman" w:cs="Times New Roman"/>
          <w:color w:val="000000"/>
          <w:sz w:val="28"/>
          <w:szCs w:val="28"/>
        </w:rPr>
      </w:pPr>
      <w:r w:rsidRPr="00EA2804">
        <w:rPr>
          <w:rStyle w:val="hgkelc"/>
          <w:rFonts w:ascii="Times New Roman" w:hAnsi="Times New Roman" w:cs="Times New Roman"/>
          <w:b/>
          <w:bCs/>
          <w:sz w:val="28"/>
          <w:szCs w:val="28"/>
        </w:rPr>
        <w:t>Выражения</w:t>
      </w:r>
      <w:r w:rsidRPr="00EA2804">
        <w:rPr>
          <w:rStyle w:val="hgkelc"/>
          <w:rFonts w:ascii="Times New Roman" w:hAnsi="Times New Roman" w:cs="Times New Roman"/>
          <w:sz w:val="28"/>
          <w:szCs w:val="28"/>
        </w:rPr>
        <w:t xml:space="preserve"> — </w:t>
      </w:r>
      <w:r w:rsidRPr="00EA2804">
        <w:rPr>
          <w:rStyle w:val="hgkelc"/>
          <w:rFonts w:ascii="Times New Roman" w:hAnsi="Times New Roman" w:cs="Times New Roman"/>
          <w:b/>
          <w:bCs/>
          <w:sz w:val="28"/>
          <w:szCs w:val="28"/>
        </w:rPr>
        <w:t>это</w:t>
      </w:r>
      <w:r w:rsidRPr="00EA2804">
        <w:rPr>
          <w:rStyle w:val="hgkelc"/>
          <w:rFonts w:ascii="Times New Roman" w:hAnsi="Times New Roman" w:cs="Times New Roman"/>
          <w:sz w:val="28"/>
          <w:szCs w:val="28"/>
        </w:rPr>
        <w:t xml:space="preserve"> последовательности операторов и операндов, используемые в следующих целях. Вычисление значения из операндов. Назначение объектов или функций. Создание побочных эффектов.</w:t>
      </w:r>
    </w:p>
    <w:p w14:paraId="28200699" w14:textId="7704E784" w:rsidR="00E74654" w:rsidRPr="00EA2804" w:rsidRDefault="00E74654"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 xml:space="preserve">Скорее всего + - / * </w:t>
      </w:r>
    </w:p>
    <w:p w14:paraId="32C4F0A1" w14:textId="2940AB9B" w:rsidR="00E74654" w:rsidRPr="00654D4A"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654D4A">
        <w:rPr>
          <w:rFonts w:ascii="Times New Roman" w:hAnsi="Times New Roman" w:cs="Times New Roman"/>
          <w:color w:val="000000"/>
          <w:sz w:val="28"/>
          <w:szCs w:val="28"/>
          <w:highlight w:val="lightGray"/>
        </w:rPr>
        <w:t xml:space="preserve">Опишите объявление, описание и вызов функции. Объясните различие формальных и фактических параметров функций. Приведите </w:t>
      </w:r>
      <w:r w:rsidRPr="00654D4A">
        <w:rPr>
          <w:rFonts w:ascii="Times New Roman" w:hAnsi="Times New Roman" w:cs="Times New Roman"/>
          <w:sz w:val="28"/>
          <w:szCs w:val="28"/>
          <w:highlight w:val="lightGray"/>
        </w:rPr>
        <w:t>пример объявления и определения функции.</w:t>
      </w:r>
    </w:p>
    <w:p w14:paraId="594FC739" w14:textId="63262A5E" w:rsidR="00E74654" w:rsidRPr="00EA2804" w:rsidRDefault="00E74654"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Вызов функции </w:t>
      </w:r>
      <w:r w:rsidRPr="00EA2804">
        <w:rPr>
          <w:rFonts w:ascii="Times New Roman" w:hAnsi="Times New Roman" w:cs="Times New Roman"/>
          <w:sz w:val="28"/>
          <w:szCs w:val="28"/>
          <w:lang w:val="en-US"/>
        </w:rPr>
        <w:t>kek</w:t>
      </w:r>
      <w:r w:rsidRPr="00EA2804">
        <w:rPr>
          <w:rFonts w:ascii="Times New Roman" w:hAnsi="Times New Roman" w:cs="Times New Roman"/>
          <w:sz w:val="28"/>
          <w:szCs w:val="28"/>
        </w:rPr>
        <w:t xml:space="preserve"> которая принимает 3 значения </w:t>
      </w:r>
    </w:p>
    <w:p w14:paraId="757275E3" w14:textId="4162377A" w:rsidR="00E74654" w:rsidRPr="00EA2804" w:rsidRDefault="00E74654"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lang w:val="en-US"/>
        </w:rPr>
        <w:t>X</w:t>
      </w:r>
      <w:r w:rsidRPr="00EA2804">
        <w:rPr>
          <w:rFonts w:ascii="Times New Roman" w:hAnsi="Times New Roman" w:cs="Times New Roman"/>
          <w:sz w:val="28"/>
          <w:szCs w:val="28"/>
        </w:rPr>
        <w:t xml:space="preserve"> = </w:t>
      </w:r>
      <w:r w:rsidRPr="00EA2804">
        <w:rPr>
          <w:rFonts w:ascii="Times New Roman" w:hAnsi="Times New Roman" w:cs="Times New Roman"/>
          <w:sz w:val="28"/>
          <w:szCs w:val="28"/>
          <w:lang w:val="en-US"/>
        </w:rPr>
        <w:t>kek</w:t>
      </w:r>
      <w:r w:rsidRPr="00EA2804">
        <w:rPr>
          <w:rFonts w:ascii="Times New Roman" w:hAnsi="Times New Roman" w:cs="Times New Roman"/>
          <w:sz w:val="28"/>
          <w:szCs w:val="28"/>
        </w:rPr>
        <w:t>(1,2,3);</w:t>
      </w:r>
    </w:p>
    <w:p w14:paraId="6FF72267" w14:textId="31317B82" w:rsidR="00E74654" w:rsidRPr="00EA2804" w:rsidRDefault="00E74654"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noProof/>
          <w:sz w:val="28"/>
          <w:szCs w:val="28"/>
        </w:rPr>
        <w:drawing>
          <wp:inline distT="0" distB="0" distL="0" distR="0" wp14:anchorId="5A2C2CAF" wp14:editId="3B7147D5">
            <wp:extent cx="5040085" cy="3775199"/>
            <wp:effectExtent l="0" t="0" r="8255" b="0"/>
            <wp:docPr id="6" name="Рисунок 6" descr="C:\Users\Sasha\AppData\Local\Microsoft\Windows\INetCache\Content.MSO\4E408C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sha\AppData\Local\Microsoft\Windows\INetCache\Content.MSO\4E408C5E.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7811" cy="3780986"/>
                    </a:xfrm>
                    <a:prstGeom prst="rect">
                      <a:avLst/>
                    </a:prstGeom>
                    <a:noFill/>
                    <a:ln>
                      <a:noFill/>
                    </a:ln>
                  </pic:spPr>
                </pic:pic>
              </a:graphicData>
            </a:graphic>
          </wp:inline>
        </w:drawing>
      </w:r>
    </w:p>
    <w:p w14:paraId="19BBFEA8" w14:textId="0297240D" w:rsidR="00B41E8D" w:rsidRPr="00654D4A"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654D4A">
        <w:rPr>
          <w:rFonts w:ascii="Times New Roman" w:hAnsi="Times New Roman" w:cs="Times New Roman"/>
          <w:sz w:val="28"/>
          <w:szCs w:val="28"/>
          <w:highlight w:val="lightGray"/>
        </w:rPr>
        <w:t>Дайте определение понятию «константа» и приведите пример объявления константы.</w:t>
      </w:r>
    </w:p>
    <w:p w14:paraId="1860B026" w14:textId="4F6E86BA" w:rsidR="00956AD1" w:rsidRPr="00EA2804" w:rsidRDefault="00956AD1" w:rsidP="00EA2804">
      <w:pPr>
        <w:spacing w:after="0" w:line="240" w:lineRule="auto"/>
        <w:ind w:firstLine="709"/>
        <w:jc w:val="both"/>
        <w:rPr>
          <w:rStyle w:val="hgkelc"/>
          <w:rFonts w:ascii="Times New Roman" w:hAnsi="Times New Roman" w:cs="Times New Roman"/>
          <w:sz w:val="28"/>
          <w:szCs w:val="28"/>
        </w:rPr>
      </w:pPr>
      <w:r w:rsidRPr="00EA2804">
        <w:rPr>
          <w:rStyle w:val="hgkelc"/>
          <w:rFonts w:ascii="Times New Roman" w:hAnsi="Times New Roman" w:cs="Times New Roman"/>
          <w:b/>
          <w:bCs/>
          <w:sz w:val="28"/>
          <w:szCs w:val="28"/>
        </w:rPr>
        <w:t>Константа</w:t>
      </w:r>
      <w:r w:rsidRPr="00EA2804">
        <w:rPr>
          <w:rStyle w:val="hgkelc"/>
          <w:rFonts w:ascii="Times New Roman" w:hAnsi="Times New Roman" w:cs="Times New Roman"/>
          <w:sz w:val="28"/>
          <w:szCs w:val="28"/>
        </w:rPr>
        <w:t xml:space="preserve"> — это ограниченная последовательность символов алфавита языка, представляющая собой изображение фиксированного (неизменяемого) объекта.</w:t>
      </w:r>
    </w:p>
    <w:p w14:paraId="7B4EC822" w14:textId="53E3842E" w:rsidR="00956AD1" w:rsidRPr="00654D4A" w:rsidRDefault="00654D4A" w:rsidP="00EA2804">
      <w:pPr>
        <w:spacing w:after="0" w:line="24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Const int z = 5;</w:t>
      </w:r>
    </w:p>
    <w:p w14:paraId="5C252455" w14:textId="77777777" w:rsidR="00B41E8D" w:rsidRPr="00654D4A"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654D4A">
        <w:rPr>
          <w:rFonts w:ascii="Times New Roman" w:hAnsi="Times New Roman" w:cs="Times New Roman"/>
          <w:sz w:val="28"/>
          <w:szCs w:val="28"/>
          <w:highlight w:val="lightGray"/>
        </w:rPr>
        <w:t>Опишите принцип работы перегрузки функций. Приведите пример перегрузки функции нахождения максимального числа функции от 1, 2 и 3 аргументов.</w:t>
      </w:r>
    </w:p>
    <w:p w14:paraId="17EFBEA7" w14:textId="69788766" w:rsidR="00B41E8D" w:rsidRPr="00654D4A"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654D4A">
        <w:rPr>
          <w:rFonts w:ascii="Times New Roman" w:hAnsi="Times New Roman" w:cs="Times New Roman"/>
          <w:color w:val="000000"/>
          <w:sz w:val="28"/>
          <w:szCs w:val="28"/>
          <w:highlight w:val="lightGray"/>
        </w:rPr>
        <w:t>Дайте определение понятию «деструктор». В каких случаях вызывается деструктор.</w:t>
      </w:r>
    </w:p>
    <w:p w14:paraId="4E5F76C9" w14:textId="5CDA654B" w:rsidR="00356DD1" w:rsidRDefault="00654D4A" w:rsidP="00EA280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w:t>
      </w:r>
      <w:r w:rsidR="00356DD1" w:rsidRPr="00EA2804">
        <w:rPr>
          <w:rFonts w:ascii="Times New Roman" w:hAnsi="Times New Roman" w:cs="Times New Roman"/>
          <w:sz w:val="28"/>
          <w:szCs w:val="28"/>
        </w:rPr>
        <w:t>еструктор – особый метод класса, который уничтожает объекты своего класса, когда они уже, по мнению программиста, не нужны.</w:t>
      </w:r>
    </w:p>
    <w:p w14:paraId="3567BFD2" w14:textId="77777777" w:rsidR="00654D4A" w:rsidRPr="00654D4A" w:rsidRDefault="00654D4A" w:rsidP="00654D4A">
      <w:pPr>
        <w:spacing w:after="0" w:line="240" w:lineRule="auto"/>
        <w:ind w:firstLine="709"/>
        <w:jc w:val="both"/>
        <w:rPr>
          <w:rFonts w:ascii="Times New Roman" w:hAnsi="Times New Roman" w:cs="Times New Roman"/>
          <w:sz w:val="28"/>
          <w:szCs w:val="28"/>
        </w:rPr>
      </w:pPr>
      <w:r w:rsidRPr="00654D4A">
        <w:rPr>
          <w:rFonts w:ascii="Times New Roman" w:hAnsi="Times New Roman" w:cs="Times New Roman"/>
          <w:sz w:val="28"/>
          <w:szCs w:val="28"/>
        </w:rPr>
        <w:t>Деструкторы вызываются, когда происходит одно из следующих событий:</w:t>
      </w:r>
    </w:p>
    <w:p w14:paraId="6836B640" w14:textId="77777777" w:rsidR="00654D4A" w:rsidRPr="00654D4A" w:rsidRDefault="00654D4A" w:rsidP="00654D4A">
      <w:pPr>
        <w:numPr>
          <w:ilvl w:val="0"/>
          <w:numId w:val="14"/>
        </w:numPr>
        <w:spacing w:after="0" w:line="240" w:lineRule="auto"/>
        <w:jc w:val="both"/>
        <w:rPr>
          <w:rFonts w:ascii="Times New Roman" w:hAnsi="Times New Roman" w:cs="Times New Roman"/>
          <w:sz w:val="28"/>
          <w:szCs w:val="28"/>
        </w:rPr>
      </w:pPr>
      <w:r w:rsidRPr="00654D4A">
        <w:rPr>
          <w:rFonts w:ascii="Times New Roman" w:hAnsi="Times New Roman" w:cs="Times New Roman"/>
          <w:sz w:val="28"/>
          <w:szCs w:val="28"/>
        </w:rPr>
        <w:lastRenderedPageBreak/>
        <w:t>Локальный (автоматический) объект с областью видимости блока выходит за пределы области видимости.</w:t>
      </w:r>
    </w:p>
    <w:p w14:paraId="15FAA2B9" w14:textId="77777777" w:rsidR="00654D4A" w:rsidRPr="00654D4A" w:rsidRDefault="00654D4A" w:rsidP="00654D4A">
      <w:pPr>
        <w:numPr>
          <w:ilvl w:val="0"/>
          <w:numId w:val="14"/>
        </w:numPr>
        <w:spacing w:after="0" w:line="240" w:lineRule="auto"/>
        <w:jc w:val="both"/>
        <w:rPr>
          <w:rFonts w:ascii="Times New Roman" w:hAnsi="Times New Roman" w:cs="Times New Roman"/>
          <w:sz w:val="28"/>
          <w:szCs w:val="28"/>
        </w:rPr>
      </w:pPr>
      <w:r w:rsidRPr="00654D4A">
        <w:rPr>
          <w:rFonts w:ascii="Times New Roman" w:hAnsi="Times New Roman" w:cs="Times New Roman"/>
          <w:sz w:val="28"/>
          <w:szCs w:val="28"/>
        </w:rPr>
        <w:t>Объект, выделенный с помощью </w:t>
      </w:r>
      <w:r w:rsidRPr="00654D4A">
        <w:rPr>
          <w:rFonts w:ascii="Times New Roman" w:hAnsi="Times New Roman" w:cs="Times New Roman"/>
          <w:b/>
          <w:bCs/>
          <w:sz w:val="28"/>
          <w:szCs w:val="28"/>
        </w:rPr>
        <w:t>new</w:t>
      </w:r>
      <w:r w:rsidRPr="00654D4A">
        <w:rPr>
          <w:rFonts w:ascii="Times New Roman" w:hAnsi="Times New Roman" w:cs="Times New Roman"/>
          <w:sz w:val="28"/>
          <w:szCs w:val="28"/>
        </w:rPr>
        <w:t> оператора, явно освобождается с помощью </w:t>
      </w:r>
      <w:r w:rsidRPr="00654D4A">
        <w:rPr>
          <w:rFonts w:ascii="Times New Roman" w:hAnsi="Times New Roman" w:cs="Times New Roman"/>
          <w:b/>
          <w:bCs/>
          <w:sz w:val="28"/>
          <w:szCs w:val="28"/>
        </w:rPr>
        <w:t>delete</w:t>
      </w:r>
      <w:r w:rsidRPr="00654D4A">
        <w:rPr>
          <w:rFonts w:ascii="Times New Roman" w:hAnsi="Times New Roman" w:cs="Times New Roman"/>
          <w:sz w:val="28"/>
          <w:szCs w:val="28"/>
        </w:rPr>
        <w:t>.</w:t>
      </w:r>
    </w:p>
    <w:p w14:paraId="4B415525" w14:textId="77777777" w:rsidR="00654D4A" w:rsidRPr="00654D4A" w:rsidRDefault="00654D4A" w:rsidP="00654D4A">
      <w:pPr>
        <w:numPr>
          <w:ilvl w:val="0"/>
          <w:numId w:val="14"/>
        </w:numPr>
        <w:spacing w:after="0" w:line="240" w:lineRule="auto"/>
        <w:jc w:val="both"/>
        <w:rPr>
          <w:rFonts w:ascii="Times New Roman" w:hAnsi="Times New Roman" w:cs="Times New Roman"/>
          <w:sz w:val="28"/>
          <w:szCs w:val="28"/>
        </w:rPr>
      </w:pPr>
      <w:r w:rsidRPr="00654D4A">
        <w:rPr>
          <w:rFonts w:ascii="Times New Roman" w:hAnsi="Times New Roman" w:cs="Times New Roman"/>
          <w:sz w:val="28"/>
          <w:szCs w:val="28"/>
        </w:rPr>
        <w:t>Время существования временного объекта заканчивается.</w:t>
      </w:r>
    </w:p>
    <w:p w14:paraId="246C404A" w14:textId="77777777" w:rsidR="00654D4A" w:rsidRPr="00654D4A" w:rsidRDefault="00654D4A" w:rsidP="00654D4A">
      <w:pPr>
        <w:numPr>
          <w:ilvl w:val="0"/>
          <w:numId w:val="14"/>
        </w:numPr>
        <w:spacing w:after="0" w:line="240" w:lineRule="auto"/>
        <w:jc w:val="both"/>
        <w:rPr>
          <w:rFonts w:ascii="Times New Roman" w:hAnsi="Times New Roman" w:cs="Times New Roman"/>
          <w:sz w:val="28"/>
          <w:szCs w:val="28"/>
        </w:rPr>
      </w:pPr>
      <w:r w:rsidRPr="00654D4A">
        <w:rPr>
          <w:rFonts w:ascii="Times New Roman" w:hAnsi="Times New Roman" w:cs="Times New Roman"/>
          <w:sz w:val="28"/>
          <w:szCs w:val="28"/>
        </w:rPr>
        <w:t>Программа заканчивается, глобальные или статические объекты продолжают существовать.</w:t>
      </w:r>
    </w:p>
    <w:p w14:paraId="67EB142C" w14:textId="77777777" w:rsidR="00654D4A" w:rsidRPr="00654D4A" w:rsidRDefault="00654D4A" w:rsidP="00654D4A">
      <w:pPr>
        <w:numPr>
          <w:ilvl w:val="0"/>
          <w:numId w:val="14"/>
        </w:numPr>
        <w:spacing w:after="0" w:line="240" w:lineRule="auto"/>
        <w:jc w:val="both"/>
        <w:rPr>
          <w:rFonts w:ascii="Times New Roman" w:hAnsi="Times New Roman" w:cs="Times New Roman"/>
          <w:sz w:val="28"/>
          <w:szCs w:val="28"/>
        </w:rPr>
      </w:pPr>
      <w:r w:rsidRPr="00654D4A">
        <w:rPr>
          <w:rFonts w:ascii="Times New Roman" w:hAnsi="Times New Roman" w:cs="Times New Roman"/>
          <w:sz w:val="28"/>
          <w:szCs w:val="28"/>
        </w:rPr>
        <w:t>Деструктор явно вызываться с использованием полного имени функции деструктора.</w:t>
      </w:r>
    </w:p>
    <w:p w14:paraId="4071CC27" w14:textId="77777777" w:rsidR="00654D4A" w:rsidRPr="00654D4A" w:rsidRDefault="00654D4A" w:rsidP="00654D4A">
      <w:pPr>
        <w:spacing w:after="0" w:line="240" w:lineRule="auto"/>
        <w:ind w:firstLine="709"/>
        <w:jc w:val="both"/>
        <w:rPr>
          <w:rFonts w:ascii="Times New Roman" w:hAnsi="Times New Roman" w:cs="Times New Roman"/>
          <w:sz w:val="28"/>
          <w:szCs w:val="28"/>
        </w:rPr>
      </w:pPr>
      <w:r w:rsidRPr="00654D4A">
        <w:rPr>
          <w:rFonts w:ascii="Times New Roman" w:hAnsi="Times New Roman" w:cs="Times New Roman"/>
          <w:sz w:val="28"/>
          <w:szCs w:val="28"/>
        </w:rPr>
        <w:t>Деструкторы могут свободно вызывать функции-члена класса и осуществлять доступ к данным членов класса.</w:t>
      </w:r>
    </w:p>
    <w:p w14:paraId="68B1CAC8" w14:textId="77777777" w:rsidR="00654D4A" w:rsidRPr="00654D4A" w:rsidRDefault="00654D4A" w:rsidP="00654D4A">
      <w:pPr>
        <w:spacing w:after="0" w:line="240" w:lineRule="auto"/>
        <w:ind w:firstLine="709"/>
        <w:jc w:val="both"/>
        <w:rPr>
          <w:rFonts w:ascii="Times New Roman" w:hAnsi="Times New Roman" w:cs="Times New Roman"/>
          <w:sz w:val="28"/>
          <w:szCs w:val="28"/>
        </w:rPr>
      </w:pPr>
      <w:r w:rsidRPr="00654D4A">
        <w:rPr>
          <w:rFonts w:ascii="Times New Roman" w:hAnsi="Times New Roman" w:cs="Times New Roman"/>
          <w:sz w:val="28"/>
          <w:szCs w:val="28"/>
        </w:rPr>
        <w:t>Существует два ограничения на использование деструкторов:</w:t>
      </w:r>
    </w:p>
    <w:p w14:paraId="07BD59F7" w14:textId="77777777" w:rsidR="00654D4A" w:rsidRPr="00654D4A" w:rsidRDefault="00654D4A" w:rsidP="00654D4A">
      <w:pPr>
        <w:numPr>
          <w:ilvl w:val="0"/>
          <w:numId w:val="15"/>
        </w:numPr>
        <w:spacing w:after="0" w:line="240" w:lineRule="auto"/>
        <w:jc w:val="both"/>
        <w:rPr>
          <w:rFonts w:ascii="Times New Roman" w:hAnsi="Times New Roman" w:cs="Times New Roman"/>
          <w:sz w:val="28"/>
          <w:szCs w:val="28"/>
        </w:rPr>
      </w:pPr>
      <w:r w:rsidRPr="00654D4A">
        <w:rPr>
          <w:rFonts w:ascii="Times New Roman" w:hAnsi="Times New Roman" w:cs="Times New Roman"/>
          <w:sz w:val="28"/>
          <w:szCs w:val="28"/>
        </w:rPr>
        <w:t>Вы не можете взять его адрес.</w:t>
      </w:r>
    </w:p>
    <w:p w14:paraId="416CD845" w14:textId="22BC0ACA" w:rsidR="00654D4A" w:rsidRPr="00654D4A" w:rsidRDefault="00654D4A" w:rsidP="00654D4A">
      <w:pPr>
        <w:numPr>
          <w:ilvl w:val="0"/>
          <w:numId w:val="15"/>
        </w:numPr>
        <w:spacing w:after="0" w:line="240" w:lineRule="auto"/>
        <w:jc w:val="both"/>
        <w:rPr>
          <w:rFonts w:ascii="Times New Roman" w:hAnsi="Times New Roman" w:cs="Times New Roman"/>
          <w:sz w:val="28"/>
          <w:szCs w:val="28"/>
        </w:rPr>
      </w:pPr>
      <w:r w:rsidRPr="00654D4A">
        <w:rPr>
          <w:rFonts w:ascii="Times New Roman" w:hAnsi="Times New Roman" w:cs="Times New Roman"/>
          <w:sz w:val="28"/>
          <w:szCs w:val="28"/>
        </w:rPr>
        <w:t>Производные классы не наследуют деструктор базового класса.</w:t>
      </w:r>
    </w:p>
    <w:p w14:paraId="6371C41D" w14:textId="631A4837" w:rsidR="00B41E8D" w:rsidRPr="00654D4A"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654D4A">
        <w:rPr>
          <w:rFonts w:ascii="Times New Roman" w:hAnsi="Times New Roman" w:cs="Times New Roman"/>
          <w:sz w:val="28"/>
          <w:szCs w:val="28"/>
          <w:highlight w:val="lightGray"/>
        </w:rPr>
        <w:t>Объясните принцип наследования, опишите синтаксис. Приведите пример наследования.</w:t>
      </w:r>
    </w:p>
    <w:p w14:paraId="02513FE6" w14:textId="1439AD02" w:rsidR="00356DD1" w:rsidRPr="00EA2804" w:rsidRDefault="00356DD1"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Наследование – это один из трех основных принципов ООП, предполагающий создание иерархии классов (объектов классов), в которой объекты-потомки наследуют все члены (свойства и поведение) своих классов-предков.</w:t>
      </w:r>
    </w:p>
    <w:p w14:paraId="03AEF1A2" w14:textId="3FC9848C" w:rsidR="00356DD1" w:rsidRPr="00EA2804" w:rsidRDefault="009B1D90"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noProof/>
          <w:color w:val="FF0000"/>
          <w:sz w:val="28"/>
          <w:szCs w:val="28"/>
        </w:rPr>
        <w:drawing>
          <wp:inline distT="0" distB="0" distL="0" distR="0" wp14:anchorId="30EEBE96" wp14:editId="6B2147B7">
            <wp:extent cx="3298371" cy="499294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6569" cy="5005356"/>
                    </a:xfrm>
                    <a:prstGeom prst="rect">
                      <a:avLst/>
                    </a:prstGeom>
                  </pic:spPr>
                </pic:pic>
              </a:graphicData>
            </a:graphic>
          </wp:inline>
        </w:drawing>
      </w:r>
    </w:p>
    <w:p w14:paraId="1E7D7643" w14:textId="76C92D31" w:rsidR="00B41E8D"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654D4A">
        <w:rPr>
          <w:rFonts w:ascii="Times New Roman" w:hAnsi="Times New Roman" w:cs="Times New Roman"/>
          <w:color w:val="000000"/>
          <w:sz w:val="28"/>
          <w:szCs w:val="28"/>
          <w:highlight w:val="lightGray"/>
        </w:rPr>
        <w:lastRenderedPageBreak/>
        <w:t>Дайте определение понятию «объект». Как осуществляться доступ к полям и методам класса. Приведите пример объявления объекта класса.</w:t>
      </w:r>
    </w:p>
    <w:p w14:paraId="1ED7986E" w14:textId="574C2CAF" w:rsidR="00654D4A" w:rsidRDefault="00654D4A" w:rsidP="00654D4A">
      <w:pPr>
        <w:spacing w:after="0" w:line="240" w:lineRule="auto"/>
        <w:ind w:left="709"/>
        <w:jc w:val="both"/>
        <w:rPr>
          <w:rFonts w:ascii="Times New Roman" w:hAnsi="Times New Roman" w:cs="Times New Roman"/>
          <w:color w:val="000000"/>
          <w:sz w:val="28"/>
          <w:szCs w:val="28"/>
        </w:rPr>
      </w:pPr>
      <w:r w:rsidRPr="00654D4A">
        <w:rPr>
          <w:rFonts w:ascii="Times New Roman" w:hAnsi="Times New Roman" w:cs="Times New Roman"/>
          <w:b/>
          <w:bCs/>
          <w:color w:val="000000"/>
          <w:sz w:val="28"/>
          <w:szCs w:val="28"/>
        </w:rPr>
        <w:t>Объе́кт</w:t>
      </w:r>
      <w:r w:rsidRPr="00654D4A">
        <w:rPr>
          <w:rFonts w:ascii="Times New Roman" w:hAnsi="Times New Roman" w:cs="Times New Roman"/>
          <w:color w:val="000000"/>
          <w:sz w:val="28"/>
          <w:szCs w:val="28"/>
        </w:rPr>
        <w:t> в </w:t>
      </w:r>
      <w:r w:rsidRPr="00654D4A">
        <w:rPr>
          <w:rFonts w:ascii="Times New Roman" w:hAnsi="Times New Roman" w:cs="Times New Roman"/>
          <w:b/>
          <w:bCs/>
          <w:color w:val="000000"/>
          <w:sz w:val="28"/>
          <w:szCs w:val="28"/>
        </w:rPr>
        <w:t>программировании</w:t>
      </w:r>
      <w:r w:rsidRPr="00654D4A">
        <w:rPr>
          <w:rFonts w:ascii="Times New Roman" w:hAnsi="Times New Roman" w:cs="Times New Roman"/>
          <w:color w:val="000000"/>
          <w:sz w:val="28"/>
          <w:szCs w:val="28"/>
        </w:rPr>
        <w:t> — некоторая сущность в цифровом пространстве, обладающая определённым состоянием и поведением, имеющая определённые свойства (атрибуты) и операции над ними (методы).</w:t>
      </w:r>
    </w:p>
    <w:p w14:paraId="205B1F3A" w14:textId="72B7B5E2" w:rsidR="00654D4A" w:rsidRDefault="00654D4A" w:rsidP="00654D4A">
      <w:pPr>
        <w:spacing w:after="0" w:line="240" w:lineRule="auto"/>
        <w:ind w:left="709"/>
        <w:jc w:val="both"/>
        <w:rPr>
          <w:rFonts w:ascii="Times New Roman" w:hAnsi="Times New Roman" w:cs="Times New Roman"/>
          <w:color w:val="000000"/>
          <w:sz w:val="28"/>
          <w:szCs w:val="28"/>
        </w:rPr>
      </w:pPr>
      <w:r>
        <w:rPr>
          <w:noProof/>
        </w:rPr>
        <w:drawing>
          <wp:inline distT="0" distB="0" distL="0" distR="0" wp14:anchorId="1E2C8FCF" wp14:editId="14E12321">
            <wp:extent cx="3374390" cy="2787015"/>
            <wp:effectExtent l="0" t="0" r="0" b="0"/>
            <wp:docPr id="44" name="Рисунок 44" descr="Неофициальный сайт средней школы №9 г. Пер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Неофициальный сайт средней школы №9 г. Перми"/>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74390" cy="2787015"/>
                    </a:xfrm>
                    <a:prstGeom prst="rect">
                      <a:avLst/>
                    </a:prstGeom>
                    <a:noFill/>
                    <a:ln>
                      <a:noFill/>
                    </a:ln>
                  </pic:spPr>
                </pic:pic>
              </a:graphicData>
            </a:graphic>
          </wp:inline>
        </w:drawing>
      </w:r>
    </w:p>
    <w:p w14:paraId="0CC9829C" w14:textId="767B5597" w:rsidR="00E46C83" w:rsidRDefault="00E46C83" w:rsidP="00654D4A">
      <w:pPr>
        <w:spacing w:after="0" w:line="240" w:lineRule="auto"/>
        <w:ind w:left="709"/>
        <w:jc w:val="both"/>
        <w:rPr>
          <w:rFonts w:ascii="Times New Roman" w:hAnsi="Times New Roman" w:cs="Times New Roman"/>
          <w:color w:val="000000"/>
          <w:sz w:val="28"/>
          <w:szCs w:val="28"/>
        </w:rPr>
      </w:pPr>
      <w:r w:rsidRPr="00E46C83">
        <w:rPr>
          <w:rFonts w:ascii="Times New Roman" w:hAnsi="Times New Roman" w:cs="Times New Roman"/>
          <w:color w:val="000000"/>
          <w:sz w:val="28"/>
          <w:szCs w:val="28"/>
        </w:rPr>
        <w:t>Элементы управления доступом позволяют отделить </w:t>
      </w:r>
      <w:hyperlink r:id="rId40" w:history="1">
        <w:r w:rsidRPr="00E46C83">
          <w:rPr>
            <w:rStyle w:val="ac"/>
            <w:rFonts w:ascii="Times New Roman" w:hAnsi="Times New Roman" w:cs="Times New Roman"/>
            <w:sz w:val="28"/>
            <w:szCs w:val="28"/>
          </w:rPr>
          <w:t>public</w:t>
        </w:r>
      </w:hyperlink>
      <w:r w:rsidRPr="00E46C83">
        <w:rPr>
          <w:rFonts w:ascii="Times New Roman" w:hAnsi="Times New Roman" w:cs="Times New Roman"/>
          <w:color w:val="000000"/>
          <w:sz w:val="28"/>
          <w:szCs w:val="28"/>
        </w:rPr>
        <w:t> интерфейс класса от </w:t>
      </w:r>
      <w:hyperlink r:id="rId41" w:history="1">
        <w:r w:rsidRPr="00E46C83">
          <w:rPr>
            <w:rStyle w:val="ac"/>
            <w:rFonts w:ascii="Times New Roman" w:hAnsi="Times New Roman" w:cs="Times New Roman"/>
            <w:sz w:val="28"/>
            <w:szCs w:val="28"/>
          </w:rPr>
          <w:t>private</w:t>
        </w:r>
      </w:hyperlink>
      <w:r w:rsidRPr="00E46C83">
        <w:rPr>
          <w:rFonts w:ascii="Times New Roman" w:hAnsi="Times New Roman" w:cs="Times New Roman"/>
          <w:color w:val="000000"/>
          <w:sz w:val="28"/>
          <w:szCs w:val="28"/>
        </w:rPr>
        <w:t> сведений о реализации и </w:t>
      </w:r>
      <w:hyperlink r:id="rId42" w:history="1">
        <w:r w:rsidRPr="00E46C83">
          <w:rPr>
            <w:rStyle w:val="ac"/>
            <w:rFonts w:ascii="Times New Roman" w:hAnsi="Times New Roman" w:cs="Times New Roman"/>
            <w:sz w:val="28"/>
            <w:szCs w:val="28"/>
          </w:rPr>
          <w:t>protected</w:t>
        </w:r>
      </w:hyperlink>
      <w:r w:rsidRPr="00E46C83">
        <w:rPr>
          <w:rFonts w:ascii="Times New Roman" w:hAnsi="Times New Roman" w:cs="Times New Roman"/>
          <w:color w:val="000000"/>
          <w:sz w:val="28"/>
          <w:szCs w:val="28"/>
        </w:rPr>
        <w:t> членов, которые предназначены только для использования производными классами. Спецификатор доступа действует для всех членов, объявленных после него, пока не будет объявлен следующий спецификатор доступа.</w:t>
      </w:r>
    </w:p>
    <w:p w14:paraId="748F7AC9" w14:textId="3C9F28F5" w:rsidR="00E46C83" w:rsidRDefault="00E46C83" w:rsidP="00654D4A">
      <w:pPr>
        <w:spacing w:after="0" w:line="240" w:lineRule="auto"/>
        <w:ind w:left="709"/>
        <w:jc w:val="both"/>
        <w:rPr>
          <w:rFonts w:ascii="Times New Roman" w:hAnsi="Times New Roman" w:cs="Times New Roman"/>
          <w:color w:val="000000"/>
          <w:sz w:val="28"/>
          <w:szCs w:val="28"/>
        </w:rPr>
      </w:pPr>
      <w:r w:rsidRPr="00E46C83">
        <w:rPr>
          <w:rFonts w:ascii="Times New Roman" w:hAnsi="Times New Roman" w:cs="Times New Roman"/>
          <w:color w:val="000000"/>
          <w:sz w:val="28"/>
          <w:szCs w:val="28"/>
        </w:rPr>
        <w:t>Доступ по умолчанию находится </w:t>
      </w:r>
      <w:r w:rsidRPr="00E46C83">
        <w:rPr>
          <w:rFonts w:ascii="Times New Roman" w:hAnsi="Times New Roman" w:cs="Times New Roman"/>
          <w:b/>
          <w:bCs/>
          <w:color w:val="000000"/>
          <w:sz w:val="28"/>
          <w:szCs w:val="28"/>
        </w:rPr>
        <w:t>private</w:t>
      </w:r>
      <w:r w:rsidRPr="00E46C83">
        <w:rPr>
          <w:rFonts w:ascii="Times New Roman" w:hAnsi="Times New Roman" w:cs="Times New Roman"/>
          <w:color w:val="000000"/>
          <w:sz w:val="28"/>
          <w:szCs w:val="28"/>
        </w:rPr>
        <w:t> в классе и </w:t>
      </w:r>
      <w:r w:rsidRPr="00E46C83">
        <w:rPr>
          <w:rFonts w:ascii="Times New Roman" w:hAnsi="Times New Roman" w:cs="Times New Roman"/>
          <w:b/>
          <w:bCs/>
          <w:color w:val="000000"/>
          <w:sz w:val="28"/>
          <w:szCs w:val="28"/>
        </w:rPr>
        <w:t>public</w:t>
      </w:r>
      <w:r w:rsidRPr="00E46C83">
        <w:rPr>
          <w:rFonts w:ascii="Times New Roman" w:hAnsi="Times New Roman" w:cs="Times New Roman"/>
          <w:color w:val="000000"/>
          <w:sz w:val="28"/>
          <w:szCs w:val="28"/>
        </w:rPr>
        <w:t> в структуре или объединении. Спецификаторы доступа класса могут использоваться любое количество раз и в любом порядке. Выделение хранилища для объектов типов классов зависит от реализации. Однако компиляторы должны гарантировать назначение членов последовательно более высоким адресам памяти между описателями доступа.</w:t>
      </w:r>
    </w:p>
    <w:tbl>
      <w:tblPr>
        <w:tblW w:w="949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1"/>
        <w:gridCol w:w="7716"/>
      </w:tblGrid>
      <w:tr w:rsidR="00E46C83" w:rsidRPr="00E46C83" w14:paraId="434A58BE" w14:textId="77777777" w:rsidTr="00E46C83">
        <w:trPr>
          <w:tblHeader/>
        </w:trPr>
        <w:tc>
          <w:tcPr>
            <w:tcW w:w="1644" w:type="dxa"/>
            <w:shd w:val="clear" w:color="auto" w:fill="auto"/>
            <w:hideMark/>
          </w:tcPr>
          <w:p w14:paraId="10E2303E" w14:textId="77777777" w:rsidR="00E46C83" w:rsidRPr="00E46C83" w:rsidRDefault="00E46C83" w:rsidP="00E46C83">
            <w:pPr>
              <w:spacing w:after="0" w:line="240" w:lineRule="auto"/>
              <w:ind w:left="709"/>
              <w:jc w:val="both"/>
              <w:rPr>
                <w:rFonts w:ascii="Times New Roman" w:hAnsi="Times New Roman" w:cs="Times New Roman"/>
                <w:b/>
                <w:bCs/>
                <w:color w:val="000000"/>
                <w:sz w:val="28"/>
                <w:szCs w:val="28"/>
              </w:rPr>
            </w:pPr>
            <w:r w:rsidRPr="00E46C83">
              <w:rPr>
                <w:rFonts w:ascii="Times New Roman" w:hAnsi="Times New Roman" w:cs="Times New Roman"/>
                <w:b/>
                <w:bCs/>
                <w:color w:val="000000"/>
                <w:sz w:val="28"/>
                <w:szCs w:val="28"/>
              </w:rPr>
              <w:t>Тип доступа</w:t>
            </w:r>
          </w:p>
        </w:tc>
        <w:tc>
          <w:tcPr>
            <w:tcW w:w="7853" w:type="dxa"/>
            <w:shd w:val="clear" w:color="auto" w:fill="auto"/>
            <w:hideMark/>
          </w:tcPr>
          <w:p w14:paraId="5061641C" w14:textId="77777777" w:rsidR="00E46C83" w:rsidRPr="00E46C83" w:rsidRDefault="00E46C83" w:rsidP="00E46C83">
            <w:pPr>
              <w:spacing w:after="0" w:line="240" w:lineRule="auto"/>
              <w:ind w:left="709"/>
              <w:jc w:val="both"/>
              <w:rPr>
                <w:rFonts w:ascii="Times New Roman" w:hAnsi="Times New Roman" w:cs="Times New Roman"/>
                <w:b/>
                <w:bCs/>
                <w:color w:val="000000"/>
                <w:sz w:val="28"/>
                <w:szCs w:val="28"/>
              </w:rPr>
            </w:pPr>
            <w:r w:rsidRPr="00E46C83">
              <w:rPr>
                <w:rFonts w:ascii="Times New Roman" w:hAnsi="Times New Roman" w:cs="Times New Roman"/>
                <w:b/>
                <w:bCs/>
                <w:color w:val="000000"/>
                <w:sz w:val="28"/>
                <w:szCs w:val="28"/>
              </w:rPr>
              <w:t>Значение</w:t>
            </w:r>
          </w:p>
        </w:tc>
      </w:tr>
      <w:tr w:rsidR="00E46C83" w:rsidRPr="00E46C83" w14:paraId="48320FFD" w14:textId="77777777" w:rsidTr="00E46C83">
        <w:tc>
          <w:tcPr>
            <w:tcW w:w="1644" w:type="dxa"/>
            <w:shd w:val="clear" w:color="auto" w:fill="auto"/>
            <w:hideMark/>
          </w:tcPr>
          <w:p w14:paraId="163B514F" w14:textId="77777777" w:rsidR="00E46C83" w:rsidRPr="00E46C83" w:rsidRDefault="006E46AE" w:rsidP="00E46C83">
            <w:pPr>
              <w:spacing w:after="0" w:line="240" w:lineRule="auto"/>
              <w:ind w:left="709"/>
              <w:jc w:val="both"/>
              <w:rPr>
                <w:rFonts w:ascii="Times New Roman" w:hAnsi="Times New Roman" w:cs="Times New Roman"/>
                <w:color w:val="000000"/>
                <w:sz w:val="28"/>
                <w:szCs w:val="28"/>
              </w:rPr>
            </w:pPr>
            <w:hyperlink r:id="rId43" w:history="1">
              <w:r w:rsidR="00E46C83" w:rsidRPr="00E46C83">
                <w:rPr>
                  <w:rStyle w:val="ac"/>
                  <w:rFonts w:ascii="Times New Roman" w:hAnsi="Times New Roman" w:cs="Times New Roman"/>
                  <w:sz w:val="28"/>
                  <w:szCs w:val="28"/>
                </w:rPr>
                <w:t>private</w:t>
              </w:r>
            </w:hyperlink>
          </w:p>
        </w:tc>
        <w:tc>
          <w:tcPr>
            <w:tcW w:w="7853" w:type="dxa"/>
            <w:shd w:val="clear" w:color="auto" w:fill="auto"/>
            <w:hideMark/>
          </w:tcPr>
          <w:p w14:paraId="7CAB06D5" w14:textId="77777777" w:rsidR="00E46C83" w:rsidRPr="00E46C83" w:rsidRDefault="00E46C83" w:rsidP="00E46C83">
            <w:pPr>
              <w:spacing w:after="0" w:line="240" w:lineRule="auto"/>
              <w:ind w:left="709"/>
              <w:jc w:val="both"/>
              <w:rPr>
                <w:rFonts w:ascii="Times New Roman" w:hAnsi="Times New Roman" w:cs="Times New Roman"/>
                <w:color w:val="000000"/>
                <w:sz w:val="28"/>
                <w:szCs w:val="28"/>
              </w:rPr>
            </w:pPr>
            <w:r w:rsidRPr="00E46C83">
              <w:rPr>
                <w:rFonts w:ascii="Times New Roman" w:hAnsi="Times New Roman" w:cs="Times New Roman"/>
                <w:color w:val="000000"/>
                <w:sz w:val="28"/>
                <w:szCs w:val="28"/>
              </w:rPr>
              <w:t>Члены класса, объявленные как </w:t>
            </w:r>
            <w:r w:rsidRPr="00E46C83">
              <w:rPr>
                <w:rFonts w:ascii="Times New Roman" w:hAnsi="Times New Roman" w:cs="Times New Roman"/>
                <w:b/>
                <w:bCs/>
                <w:color w:val="000000"/>
                <w:sz w:val="28"/>
                <w:szCs w:val="28"/>
              </w:rPr>
              <w:t>private</w:t>
            </w:r>
            <w:r w:rsidRPr="00E46C83">
              <w:rPr>
                <w:rFonts w:ascii="Times New Roman" w:hAnsi="Times New Roman" w:cs="Times New Roman"/>
                <w:color w:val="000000"/>
                <w:sz w:val="28"/>
                <w:szCs w:val="28"/>
              </w:rPr>
              <w:t> могут использоваться только функциями-членами и друзьями (классами или функциями) класса.</w:t>
            </w:r>
          </w:p>
        </w:tc>
      </w:tr>
      <w:tr w:rsidR="00E46C83" w:rsidRPr="00E46C83" w14:paraId="3D117373" w14:textId="77777777" w:rsidTr="00E46C83">
        <w:tc>
          <w:tcPr>
            <w:tcW w:w="1644" w:type="dxa"/>
            <w:shd w:val="clear" w:color="auto" w:fill="auto"/>
            <w:hideMark/>
          </w:tcPr>
          <w:p w14:paraId="439C4B6E" w14:textId="77777777" w:rsidR="00E46C83" w:rsidRPr="00E46C83" w:rsidRDefault="006E46AE" w:rsidP="00E46C83">
            <w:pPr>
              <w:spacing w:after="0" w:line="240" w:lineRule="auto"/>
              <w:ind w:left="709"/>
              <w:jc w:val="both"/>
              <w:rPr>
                <w:rFonts w:ascii="Times New Roman" w:hAnsi="Times New Roman" w:cs="Times New Roman"/>
                <w:color w:val="000000"/>
                <w:sz w:val="28"/>
                <w:szCs w:val="28"/>
              </w:rPr>
            </w:pPr>
            <w:hyperlink r:id="rId44" w:history="1">
              <w:r w:rsidR="00E46C83" w:rsidRPr="00E46C83">
                <w:rPr>
                  <w:rStyle w:val="ac"/>
                  <w:rFonts w:ascii="Times New Roman" w:hAnsi="Times New Roman" w:cs="Times New Roman"/>
                  <w:sz w:val="28"/>
                  <w:szCs w:val="28"/>
                </w:rPr>
                <w:t>protected</w:t>
              </w:r>
            </w:hyperlink>
          </w:p>
        </w:tc>
        <w:tc>
          <w:tcPr>
            <w:tcW w:w="7853" w:type="dxa"/>
            <w:shd w:val="clear" w:color="auto" w:fill="auto"/>
            <w:hideMark/>
          </w:tcPr>
          <w:p w14:paraId="5E0691BA" w14:textId="77777777" w:rsidR="00E46C83" w:rsidRPr="00E46C83" w:rsidRDefault="00E46C83" w:rsidP="00E46C83">
            <w:pPr>
              <w:spacing w:after="0" w:line="240" w:lineRule="auto"/>
              <w:ind w:left="709"/>
              <w:jc w:val="both"/>
              <w:rPr>
                <w:rFonts w:ascii="Times New Roman" w:hAnsi="Times New Roman" w:cs="Times New Roman"/>
                <w:color w:val="000000"/>
                <w:sz w:val="28"/>
                <w:szCs w:val="28"/>
              </w:rPr>
            </w:pPr>
            <w:r w:rsidRPr="00E46C83">
              <w:rPr>
                <w:rFonts w:ascii="Times New Roman" w:hAnsi="Times New Roman" w:cs="Times New Roman"/>
                <w:color w:val="000000"/>
                <w:sz w:val="28"/>
                <w:szCs w:val="28"/>
              </w:rPr>
              <w:t>Члены класса, объявленные как </w:t>
            </w:r>
            <w:r w:rsidRPr="00E46C83">
              <w:rPr>
                <w:rFonts w:ascii="Times New Roman" w:hAnsi="Times New Roman" w:cs="Times New Roman"/>
                <w:b/>
                <w:bCs/>
                <w:color w:val="000000"/>
                <w:sz w:val="28"/>
                <w:szCs w:val="28"/>
              </w:rPr>
              <w:t>protected</w:t>
            </w:r>
            <w:r w:rsidRPr="00E46C83">
              <w:rPr>
                <w:rFonts w:ascii="Times New Roman" w:hAnsi="Times New Roman" w:cs="Times New Roman"/>
                <w:color w:val="000000"/>
                <w:sz w:val="28"/>
                <w:szCs w:val="28"/>
              </w:rPr>
              <w:t> могут использоваться функциями-членами и друзьями (классами или функциями) класса. Кроме того, они могут использоваться производными классами данного класса.</w:t>
            </w:r>
          </w:p>
        </w:tc>
      </w:tr>
      <w:tr w:rsidR="00E46C83" w:rsidRPr="00E46C83" w14:paraId="31EFC6EF" w14:textId="77777777" w:rsidTr="00E46C83">
        <w:tc>
          <w:tcPr>
            <w:tcW w:w="1644" w:type="dxa"/>
            <w:shd w:val="clear" w:color="auto" w:fill="auto"/>
            <w:hideMark/>
          </w:tcPr>
          <w:p w14:paraId="6186C550" w14:textId="77777777" w:rsidR="00E46C83" w:rsidRPr="00E46C83" w:rsidRDefault="006E46AE" w:rsidP="00E46C83">
            <w:pPr>
              <w:spacing w:after="0" w:line="240" w:lineRule="auto"/>
              <w:ind w:left="709"/>
              <w:jc w:val="both"/>
              <w:rPr>
                <w:rFonts w:ascii="Times New Roman" w:hAnsi="Times New Roman" w:cs="Times New Roman"/>
                <w:color w:val="000000"/>
                <w:sz w:val="28"/>
                <w:szCs w:val="28"/>
              </w:rPr>
            </w:pPr>
            <w:hyperlink r:id="rId45" w:history="1">
              <w:r w:rsidR="00E46C83" w:rsidRPr="00E46C83">
                <w:rPr>
                  <w:rStyle w:val="ac"/>
                  <w:rFonts w:ascii="Times New Roman" w:hAnsi="Times New Roman" w:cs="Times New Roman"/>
                  <w:sz w:val="28"/>
                  <w:szCs w:val="28"/>
                </w:rPr>
                <w:t>public</w:t>
              </w:r>
            </w:hyperlink>
          </w:p>
        </w:tc>
        <w:tc>
          <w:tcPr>
            <w:tcW w:w="7853" w:type="dxa"/>
            <w:shd w:val="clear" w:color="auto" w:fill="auto"/>
            <w:hideMark/>
          </w:tcPr>
          <w:p w14:paraId="0A4C734B" w14:textId="77777777" w:rsidR="00E46C83" w:rsidRPr="00E46C83" w:rsidRDefault="00E46C83" w:rsidP="00E46C83">
            <w:pPr>
              <w:spacing w:after="0" w:line="240" w:lineRule="auto"/>
              <w:ind w:left="709"/>
              <w:jc w:val="both"/>
              <w:rPr>
                <w:rFonts w:ascii="Times New Roman" w:hAnsi="Times New Roman" w:cs="Times New Roman"/>
                <w:color w:val="000000"/>
                <w:sz w:val="28"/>
                <w:szCs w:val="28"/>
              </w:rPr>
            </w:pPr>
            <w:r w:rsidRPr="00E46C83">
              <w:rPr>
                <w:rFonts w:ascii="Times New Roman" w:hAnsi="Times New Roman" w:cs="Times New Roman"/>
                <w:color w:val="000000"/>
                <w:sz w:val="28"/>
                <w:szCs w:val="28"/>
              </w:rPr>
              <w:t>Члены класса, объявленные как </w:t>
            </w:r>
            <w:r w:rsidRPr="00E46C83">
              <w:rPr>
                <w:rFonts w:ascii="Times New Roman" w:hAnsi="Times New Roman" w:cs="Times New Roman"/>
                <w:b/>
                <w:bCs/>
                <w:color w:val="000000"/>
                <w:sz w:val="28"/>
                <w:szCs w:val="28"/>
              </w:rPr>
              <w:t>public</w:t>
            </w:r>
            <w:r w:rsidRPr="00E46C83">
              <w:rPr>
                <w:rFonts w:ascii="Times New Roman" w:hAnsi="Times New Roman" w:cs="Times New Roman"/>
                <w:color w:val="000000"/>
                <w:sz w:val="28"/>
                <w:szCs w:val="28"/>
              </w:rPr>
              <w:t> могут использоваться любой функцией.</w:t>
            </w:r>
          </w:p>
        </w:tc>
      </w:tr>
    </w:tbl>
    <w:p w14:paraId="40F3177F" w14:textId="77777777" w:rsidR="00E46C83" w:rsidRPr="00654D4A" w:rsidRDefault="00E46C83" w:rsidP="00654D4A">
      <w:pPr>
        <w:spacing w:after="0" w:line="240" w:lineRule="auto"/>
        <w:ind w:left="709"/>
        <w:jc w:val="both"/>
        <w:rPr>
          <w:rFonts w:ascii="Times New Roman" w:hAnsi="Times New Roman" w:cs="Times New Roman"/>
          <w:color w:val="000000"/>
          <w:sz w:val="28"/>
          <w:szCs w:val="28"/>
        </w:rPr>
      </w:pPr>
    </w:p>
    <w:p w14:paraId="4E2EA721" w14:textId="6DD61875" w:rsidR="00B41E8D" w:rsidRPr="00E46C83"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EA2804">
        <w:rPr>
          <w:rFonts w:ascii="Times New Roman" w:hAnsi="Times New Roman" w:cs="Times New Roman"/>
          <w:color w:val="000000"/>
          <w:sz w:val="28"/>
          <w:szCs w:val="28"/>
        </w:rPr>
        <w:lastRenderedPageBreak/>
        <w:t xml:space="preserve"> </w:t>
      </w:r>
      <w:r w:rsidRPr="00E46C83">
        <w:rPr>
          <w:rFonts w:ascii="Times New Roman" w:hAnsi="Times New Roman" w:cs="Times New Roman"/>
          <w:color w:val="000000"/>
          <w:sz w:val="28"/>
          <w:szCs w:val="28"/>
          <w:highlight w:val="lightGray"/>
        </w:rPr>
        <w:t>Опишите объявление, описание и вызов функции. В чем различие процедуры от функции. Приведите пример функции (аргументы которой три вещественных числа), которая возвращает аргументы по возрастанию.</w:t>
      </w:r>
    </w:p>
    <w:p w14:paraId="49754234" w14:textId="2DA8DA88" w:rsidR="00E46C83" w:rsidRDefault="00E46C83" w:rsidP="00E46C83">
      <w:pPr>
        <w:spacing w:after="0" w:line="240" w:lineRule="auto"/>
        <w:ind w:left="709"/>
        <w:jc w:val="both"/>
        <w:rPr>
          <w:rFonts w:ascii="Times New Roman" w:hAnsi="Times New Roman" w:cs="Times New Roman"/>
          <w:color w:val="000000"/>
          <w:sz w:val="28"/>
          <w:szCs w:val="28"/>
        </w:rPr>
      </w:pPr>
      <w:r w:rsidRPr="00E46C83">
        <w:rPr>
          <w:rFonts w:ascii="Times New Roman" w:hAnsi="Times New Roman" w:cs="Times New Roman"/>
          <w:b/>
          <w:bCs/>
          <w:color w:val="000000"/>
          <w:sz w:val="28"/>
          <w:szCs w:val="28"/>
        </w:rPr>
        <w:t>Процедура</w:t>
      </w:r>
      <w:r w:rsidRPr="00E46C83">
        <w:rPr>
          <w:rFonts w:ascii="Times New Roman" w:hAnsi="Times New Roman" w:cs="Times New Roman"/>
          <w:color w:val="000000"/>
          <w:sz w:val="28"/>
          <w:szCs w:val="28"/>
        </w:rPr>
        <w:t> или </w:t>
      </w:r>
      <w:r w:rsidRPr="00E46C83">
        <w:rPr>
          <w:rFonts w:ascii="Times New Roman" w:hAnsi="Times New Roman" w:cs="Times New Roman"/>
          <w:b/>
          <w:bCs/>
          <w:color w:val="000000"/>
          <w:sz w:val="28"/>
          <w:szCs w:val="28"/>
        </w:rPr>
        <w:t>функция</w:t>
      </w:r>
      <w:r w:rsidRPr="00E46C83">
        <w:rPr>
          <w:rFonts w:ascii="Times New Roman" w:hAnsi="Times New Roman" w:cs="Times New Roman"/>
          <w:color w:val="000000"/>
          <w:sz w:val="28"/>
          <w:szCs w:val="28"/>
        </w:rPr>
        <w:t> представляет собой последовательность операторов, которая имеет имя, список параметров и может быть вызвана из различных частей программы. </w:t>
      </w:r>
      <w:r w:rsidRPr="00E46C83">
        <w:rPr>
          <w:rFonts w:ascii="Times New Roman" w:hAnsi="Times New Roman" w:cs="Times New Roman"/>
          <w:b/>
          <w:bCs/>
          <w:color w:val="000000"/>
          <w:sz w:val="28"/>
          <w:szCs w:val="28"/>
        </w:rPr>
        <w:t>Функции</w:t>
      </w:r>
      <w:r w:rsidRPr="00E46C83">
        <w:rPr>
          <w:rFonts w:ascii="Times New Roman" w:hAnsi="Times New Roman" w:cs="Times New Roman"/>
          <w:color w:val="000000"/>
          <w:sz w:val="28"/>
          <w:szCs w:val="28"/>
        </w:rPr>
        <w:t>, в отличие от </w:t>
      </w:r>
      <w:r w:rsidRPr="00E46C83">
        <w:rPr>
          <w:rFonts w:ascii="Times New Roman" w:hAnsi="Times New Roman" w:cs="Times New Roman"/>
          <w:b/>
          <w:bCs/>
          <w:color w:val="000000"/>
          <w:sz w:val="28"/>
          <w:szCs w:val="28"/>
        </w:rPr>
        <w:t>процедур</w:t>
      </w:r>
      <w:r w:rsidRPr="00E46C83">
        <w:rPr>
          <w:rFonts w:ascii="Times New Roman" w:hAnsi="Times New Roman" w:cs="Times New Roman"/>
          <w:color w:val="000000"/>
          <w:sz w:val="28"/>
          <w:szCs w:val="28"/>
        </w:rPr>
        <w:t>, в результате своего выполнения возвращают значение, которое может быть использовано в выражении.</w:t>
      </w:r>
    </w:p>
    <w:p w14:paraId="41D46348" w14:textId="5DA6F2C5" w:rsidR="00E46C83" w:rsidRDefault="00E46C83" w:rsidP="00E46C83">
      <w:pPr>
        <w:spacing w:after="0" w:line="240" w:lineRule="auto"/>
        <w:ind w:left="709"/>
        <w:jc w:val="both"/>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lang w:val="en-US"/>
        </w:rPr>
        <w:t>Void func (int a, int b, int c)</w:t>
      </w:r>
    </w:p>
    <w:p w14:paraId="18B5795B" w14:textId="07C4EB12" w:rsidR="00E46C83" w:rsidRDefault="00E46C83" w:rsidP="00E46C83">
      <w:pPr>
        <w:spacing w:after="0" w:line="240" w:lineRule="auto"/>
        <w:ind w:left="709"/>
        <w:jc w:val="both"/>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lang w:val="en-US"/>
        </w:rPr>
        <w:t>{</w:t>
      </w:r>
    </w:p>
    <w:p w14:paraId="287ABF19" w14:textId="4F58CD3D" w:rsidR="009D773E" w:rsidRDefault="009D773E" w:rsidP="00E46C83">
      <w:pPr>
        <w:spacing w:after="0" w:line="240" w:lineRule="auto"/>
        <w:ind w:left="709"/>
        <w:jc w:val="both"/>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lang w:val="en-US"/>
        </w:rPr>
        <w:tab/>
        <w:t>Int n=3;</w:t>
      </w:r>
    </w:p>
    <w:p w14:paraId="1CC6743B" w14:textId="393C70D3" w:rsidR="009D773E" w:rsidRPr="009D773E" w:rsidRDefault="009D773E" w:rsidP="00E46C83">
      <w:pPr>
        <w:spacing w:after="0" w:line="240" w:lineRule="auto"/>
        <w:ind w:left="709"/>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lang w:val="en-US"/>
        </w:rPr>
        <w:tab/>
        <w:t>Int</w:t>
      </w:r>
      <w:r w:rsidRPr="009D773E">
        <w:rPr>
          <w:rFonts w:ascii="Times New Roman" w:hAnsi="Times New Roman" w:cs="Times New Roman"/>
          <w:b/>
          <w:bCs/>
          <w:color w:val="000000"/>
          <w:sz w:val="28"/>
          <w:szCs w:val="28"/>
        </w:rPr>
        <w:t xml:space="preserve"> </w:t>
      </w:r>
      <w:r>
        <w:rPr>
          <w:rFonts w:ascii="Times New Roman" w:hAnsi="Times New Roman" w:cs="Times New Roman"/>
          <w:b/>
          <w:bCs/>
          <w:color w:val="000000"/>
          <w:sz w:val="28"/>
          <w:szCs w:val="28"/>
          <w:lang w:val="en-US"/>
        </w:rPr>
        <w:t>m</w:t>
      </w:r>
      <w:r w:rsidRPr="009D773E">
        <w:rPr>
          <w:rFonts w:ascii="Times New Roman" w:hAnsi="Times New Roman" w:cs="Times New Roman"/>
          <w:b/>
          <w:bCs/>
          <w:color w:val="000000"/>
          <w:sz w:val="28"/>
          <w:szCs w:val="28"/>
        </w:rPr>
        <w:t>[3]=(</w:t>
      </w:r>
      <w:r>
        <w:rPr>
          <w:rFonts w:ascii="Times New Roman" w:hAnsi="Times New Roman" w:cs="Times New Roman"/>
          <w:b/>
          <w:bCs/>
          <w:color w:val="000000"/>
          <w:sz w:val="28"/>
          <w:szCs w:val="28"/>
          <w:lang w:val="en-US"/>
        </w:rPr>
        <w:t>a</w:t>
      </w:r>
      <w:r w:rsidRPr="009D773E">
        <w:rPr>
          <w:rFonts w:ascii="Times New Roman" w:hAnsi="Times New Roman" w:cs="Times New Roman"/>
          <w:b/>
          <w:bCs/>
          <w:color w:val="000000"/>
          <w:sz w:val="28"/>
          <w:szCs w:val="28"/>
        </w:rPr>
        <w:t>,</w:t>
      </w:r>
      <w:r>
        <w:rPr>
          <w:rFonts w:ascii="Times New Roman" w:hAnsi="Times New Roman" w:cs="Times New Roman"/>
          <w:b/>
          <w:bCs/>
          <w:color w:val="000000"/>
          <w:sz w:val="28"/>
          <w:szCs w:val="28"/>
          <w:lang w:val="en-US"/>
        </w:rPr>
        <w:t>b</w:t>
      </w:r>
      <w:r w:rsidRPr="009D773E">
        <w:rPr>
          <w:rFonts w:ascii="Times New Roman" w:hAnsi="Times New Roman" w:cs="Times New Roman"/>
          <w:b/>
          <w:bCs/>
          <w:color w:val="000000"/>
          <w:sz w:val="28"/>
          <w:szCs w:val="28"/>
        </w:rPr>
        <w:t>,</w:t>
      </w:r>
      <w:r>
        <w:rPr>
          <w:rFonts w:ascii="Times New Roman" w:hAnsi="Times New Roman" w:cs="Times New Roman"/>
          <w:b/>
          <w:bCs/>
          <w:color w:val="000000"/>
          <w:sz w:val="28"/>
          <w:szCs w:val="28"/>
          <w:lang w:val="en-US"/>
        </w:rPr>
        <w:t>c</w:t>
      </w:r>
      <w:r w:rsidRPr="009D773E">
        <w:rPr>
          <w:rFonts w:ascii="Times New Roman" w:hAnsi="Times New Roman" w:cs="Times New Roman"/>
          <w:b/>
          <w:bCs/>
          <w:color w:val="000000"/>
          <w:sz w:val="28"/>
          <w:szCs w:val="28"/>
        </w:rPr>
        <w:t>);//</w:t>
      </w:r>
      <w:r>
        <w:rPr>
          <w:rFonts w:ascii="Times New Roman" w:hAnsi="Times New Roman" w:cs="Times New Roman"/>
          <w:b/>
          <w:bCs/>
          <w:color w:val="000000"/>
          <w:sz w:val="28"/>
          <w:szCs w:val="28"/>
        </w:rPr>
        <w:t>хз</w:t>
      </w:r>
      <w:r w:rsidRPr="009D773E">
        <w:rPr>
          <w:rFonts w:ascii="Times New Roman" w:hAnsi="Times New Roman" w:cs="Times New Roman"/>
          <w:b/>
          <w:bCs/>
          <w:color w:val="000000"/>
          <w:sz w:val="28"/>
          <w:szCs w:val="28"/>
        </w:rPr>
        <w:t xml:space="preserve"> </w:t>
      </w:r>
      <w:r>
        <w:rPr>
          <w:rFonts w:ascii="Times New Roman" w:hAnsi="Times New Roman" w:cs="Times New Roman"/>
          <w:b/>
          <w:bCs/>
          <w:color w:val="000000"/>
          <w:sz w:val="28"/>
          <w:szCs w:val="28"/>
        </w:rPr>
        <w:t>можно</w:t>
      </w:r>
      <w:r w:rsidRPr="009D773E">
        <w:rPr>
          <w:rFonts w:ascii="Times New Roman" w:hAnsi="Times New Roman" w:cs="Times New Roman"/>
          <w:b/>
          <w:bCs/>
          <w:color w:val="000000"/>
          <w:sz w:val="28"/>
          <w:szCs w:val="28"/>
        </w:rPr>
        <w:t xml:space="preserve"> </w:t>
      </w:r>
      <w:r>
        <w:rPr>
          <w:rFonts w:ascii="Times New Roman" w:hAnsi="Times New Roman" w:cs="Times New Roman"/>
          <w:b/>
          <w:bCs/>
          <w:color w:val="000000"/>
          <w:sz w:val="28"/>
          <w:szCs w:val="28"/>
        </w:rPr>
        <w:t>так или нет</w:t>
      </w:r>
    </w:p>
    <w:p w14:paraId="48712140" w14:textId="704C2CC7" w:rsidR="009D773E" w:rsidRDefault="00E46C83" w:rsidP="009D773E">
      <w:pPr>
        <w:spacing w:after="0" w:line="240" w:lineRule="auto"/>
        <w:ind w:left="709"/>
        <w:jc w:val="both"/>
        <w:rPr>
          <w:rFonts w:ascii="Times New Roman" w:hAnsi="Times New Roman" w:cs="Times New Roman"/>
          <w:color w:val="000000"/>
          <w:sz w:val="28"/>
          <w:szCs w:val="28"/>
          <w:lang w:val="en-US"/>
        </w:rPr>
      </w:pPr>
      <w:r w:rsidRPr="009D773E">
        <w:rPr>
          <w:rFonts w:ascii="Times New Roman" w:hAnsi="Times New Roman" w:cs="Times New Roman"/>
          <w:color w:val="000000"/>
          <w:sz w:val="28"/>
          <w:szCs w:val="28"/>
        </w:rPr>
        <w:tab/>
      </w:r>
      <w:r w:rsidR="009D773E">
        <w:rPr>
          <w:noProof/>
        </w:rPr>
        <w:drawing>
          <wp:inline distT="0" distB="0" distL="0" distR="0" wp14:anchorId="355ECE6C" wp14:editId="11970F92">
            <wp:extent cx="4266565" cy="2362200"/>
            <wp:effectExtent l="0" t="0" r="63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991" t="38617" r="73303" b="43956"/>
                    <a:stretch/>
                  </pic:blipFill>
                  <pic:spPr bwMode="auto">
                    <a:xfrm>
                      <a:off x="0" y="0"/>
                      <a:ext cx="4296389" cy="2378712"/>
                    </a:xfrm>
                    <a:prstGeom prst="rect">
                      <a:avLst/>
                    </a:prstGeom>
                    <a:ln>
                      <a:noFill/>
                    </a:ln>
                    <a:extLst>
                      <a:ext uri="{53640926-AAD7-44D8-BBD7-CCE9431645EC}">
                        <a14:shadowObscured xmlns:a14="http://schemas.microsoft.com/office/drawing/2010/main"/>
                      </a:ext>
                    </a:extLst>
                  </pic:spPr>
                </pic:pic>
              </a:graphicData>
            </a:graphic>
          </wp:inline>
        </w:drawing>
      </w:r>
    </w:p>
    <w:p w14:paraId="0295E064" w14:textId="77777777" w:rsidR="00E46C83" w:rsidRPr="00E46C83" w:rsidRDefault="00E46C83" w:rsidP="00E46C83">
      <w:pPr>
        <w:spacing w:after="0" w:line="240" w:lineRule="auto"/>
        <w:ind w:left="709"/>
        <w:jc w:val="both"/>
        <w:rPr>
          <w:rFonts w:ascii="Times New Roman" w:hAnsi="Times New Roman" w:cs="Times New Roman"/>
          <w:color w:val="000000"/>
          <w:sz w:val="28"/>
          <w:szCs w:val="28"/>
          <w:lang w:val="en-US"/>
        </w:rPr>
      </w:pPr>
    </w:p>
    <w:p w14:paraId="6ECE7F11" w14:textId="5EC1178E" w:rsidR="00B41E8D"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E46C83">
        <w:rPr>
          <w:rFonts w:ascii="Times New Roman" w:hAnsi="Times New Roman" w:cs="Times New Roman"/>
          <w:color w:val="000000"/>
          <w:sz w:val="28"/>
          <w:szCs w:val="28"/>
          <w:highlight w:val="lightGray"/>
        </w:rPr>
        <w:t>Дайте определение понятию «метод пошаговой детализации».</w:t>
      </w:r>
    </w:p>
    <w:p w14:paraId="30B198AD" w14:textId="1928A5C5" w:rsidR="009D773E" w:rsidRPr="009D773E" w:rsidRDefault="009D773E" w:rsidP="009D773E">
      <w:pPr>
        <w:spacing w:after="0" w:line="240" w:lineRule="auto"/>
        <w:ind w:left="709"/>
        <w:jc w:val="both"/>
        <w:rPr>
          <w:rFonts w:ascii="Times New Roman" w:hAnsi="Times New Roman" w:cs="Times New Roman"/>
          <w:color w:val="000000"/>
          <w:sz w:val="28"/>
          <w:szCs w:val="28"/>
        </w:rPr>
      </w:pPr>
      <w:r w:rsidRPr="009D773E">
        <w:rPr>
          <w:rFonts w:ascii="Times New Roman" w:hAnsi="Times New Roman" w:cs="Times New Roman"/>
          <w:b/>
          <w:bCs/>
          <w:color w:val="000000"/>
          <w:sz w:val="28"/>
          <w:szCs w:val="28"/>
        </w:rPr>
        <w:t>Метод</w:t>
      </w:r>
      <w:r w:rsidRPr="009D773E">
        <w:rPr>
          <w:rFonts w:ascii="Times New Roman" w:hAnsi="Times New Roman" w:cs="Times New Roman"/>
          <w:color w:val="000000"/>
          <w:sz w:val="28"/>
          <w:szCs w:val="28"/>
        </w:rPr>
        <w:t> </w:t>
      </w:r>
      <w:r w:rsidRPr="009D773E">
        <w:rPr>
          <w:rFonts w:ascii="Times New Roman" w:hAnsi="Times New Roman" w:cs="Times New Roman"/>
          <w:b/>
          <w:bCs/>
          <w:color w:val="000000"/>
          <w:sz w:val="28"/>
          <w:szCs w:val="28"/>
        </w:rPr>
        <w:t>пошаговой</w:t>
      </w:r>
      <w:r w:rsidRPr="009D773E">
        <w:rPr>
          <w:rFonts w:ascii="Times New Roman" w:hAnsi="Times New Roman" w:cs="Times New Roman"/>
          <w:color w:val="000000"/>
          <w:sz w:val="28"/>
          <w:szCs w:val="28"/>
        </w:rPr>
        <w:t> </w:t>
      </w:r>
      <w:r w:rsidRPr="009D773E">
        <w:rPr>
          <w:rFonts w:ascii="Times New Roman" w:hAnsi="Times New Roman" w:cs="Times New Roman"/>
          <w:b/>
          <w:bCs/>
          <w:color w:val="000000"/>
          <w:sz w:val="28"/>
          <w:szCs w:val="28"/>
        </w:rPr>
        <w:t>детализации</w:t>
      </w:r>
      <w:r w:rsidRPr="009D773E">
        <w:rPr>
          <w:rFonts w:ascii="Times New Roman" w:hAnsi="Times New Roman" w:cs="Times New Roman"/>
          <w:color w:val="000000"/>
          <w:sz w:val="28"/>
          <w:szCs w:val="28"/>
        </w:rPr>
        <w:t> заключается в следующем: определяется общая структура программы в виде одного из трех вариантов:- последовательности подзадач (например, ввод данных, преобразование данных, вывод данных), - альтернативы подзадач (например, добавление записей к файлу или их поиск), - повторения подзадачи (например, циклически повторяемая обработка данных); - каждая подзадача, в свою очередь, разбивается на подзадачи с использованием тех же структур.</w:t>
      </w:r>
    </w:p>
    <w:p w14:paraId="02EDA677" w14:textId="1ADDC1F3" w:rsidR="00B41E8D"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E46C83">
        <w:rPr>
          <w:rFonts w:ascii="Times New Roman" w:hAnsi="Times New Roman" w:cs="Times New Roman"/>
          <w:color w:val="000000"/>
          <w:sz w:val="28"/>
          <w:szCs w:val="28"/>
          <w:highlight w:val="lightGray"/>
        </w:rPr>
        <w:t xml:space="preserve"> Объясните различие позднего и раннего связывания. Приведите пример позднего и раннего связывания.</w:t>
      </w:r>
    </w:p>
    <w:p w14:paraId="50F1EDA2" w14:textId="534C05F0" w:rsidR="009D773E" w:rsidRPr="009D773E" w:rsidRDefault="009D773E" w:rsidP="009D773E">
      <w:pPr>
        <w:spacing w:after="0" w:line="240" w:lineRule="auto"/>
        <w:ind w:left="709"/>
        <w:jc w:val="both"/>
        <w:rPr>
          <w:rFonts w:ascii="Times New Roman" w:hAnsi="Times New Roman" w:cs="Times New Roman"/>
          <w:color w:val="000000"/>
          <w:sz w:val="28"/>
          <w:szCs w:val="28"/>
        </w:rPr>
      </w:pPr>
      <w:r w:rsidRPr="009D773E">
        <w:rPr>
          <w:rFonts w:ascii="Times New Roman" w:hAnsi="Times New Roman" w:cs="Times New Roman"/>
          <w:color w:val="000000"/>
          <w:sz w:val="28"/>
          <w:szCs w:val="28"/>
        </w:rPr>
        <w:t>Раннее связывание - это когда метод, который будет вызван, известен во время компиляции, например, вызов статического метода.</w:t>
      </w:r>
    </w:p>
    <w:p w14:paraId="48663582" w14:textId="268CA8D9" w:rsidR="009D773E" w:rsidRDefault="009D773E" w:rsidP="009D773E">
      <w:pPr>
        <w:spacing w:after="0" w:line="240" w:lineRule="auto"/>
        <w:ind w:left="709"/>
        <w:jc w:val="both"/>
        <w:rPr>
          <w:rFonts w:ascii="Times New Roman" w:hAnsi="Times New Roman" w:cs="Times New Roman"/>
          <w:color w:val="000000"/>
          <w:sz w:val="28"/>
          <w:szCs w:val="28"/>
        </w:rPr>
      </w:pPr>
      <w:r w:rsidRPr="009D773E">
        <w:rPr>
          <w:rFonts w:ascii="Times New Roman" w:hAnsi="Times New Roman" w:cs="Times New Roman"/>
          <w:color w:val="000000"/>
          <w:sz w:val="28"/>
          <w:szCs w:val="28"/>
        </w:rPr>
        <w:t>Позднее связывание - это когда вызов метода может быть осуществлен только во время выполнения и у компилятора нет информации, чтобы проверить корректность такого вызова. В java это можно сделать при помощи рефлексии.</w:t>
      </w:r>
    </w:p>
    <w:p w14:paraId="7D364C71" w14:textId="2F2145C3" w:rsidR="009D773E" w:rsidRDefault="009D773E" w:rsidP="009D773E">
      <w:pPr>
        <w:spacing w:after="0" w:line="240" w:lineRule="auto"/>
        <w:ind w:left="709"/>
        <w:jc w:val="both"/>
        <w:rPr>
          <w:rFonts w:ascii="Times New Roman" w:hAnsi="Times New Roman" w:cs="Times New Roman"/>
          <w:color w:val="000000"/>
          <w:sz w:val="28"/>
          <w:szCs w:val="28"/>
          <w:highlight w:val="lightGray"/>
        </w:rPr>
      </w:pPr>
      <w:r>
        <w:rPr>
          <w:noProof/>
        </w:rPr>
        <w:lastRenderedPageBreak/>
        <w:drawing>
          <wp:inline distT="0" distB="0" distL="0" distR="0" wp14:anchorId="5535BEBD" wp14:editId="2272EFE1">
            <wp:extent cx="5127171" cy="3137174"/>
            <wp:effectExtent l="0" t="0" r="0"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666" t="25411" r="56198" b="30929"/>
                    <a:stretch/>
                  </pic:blipFill>
                  <pic:spPr bwMode="auto">
                    <a:xfrm>
                      <a:off x="0" y="0"/>
                      <a:ext cx="5137529" cy="3143512"/>
                    </a:xfrm>
                    <a:prstGeom prst="rect">
                      <a:avLst/>
                    </a:prstGeom>
                    <a:ln>
                      <a:noFill/>
                    </a:ln>
                    <a:extLst>
                      <a:ext uri="{53640926-AAD7-44D8-BBD7-CCE9431645EC}">
                        <a14:shadowObscured xmlns:a14="http://schemas.microsoft.com/office/drawing/2010/main"/>
                      </a:ext>
                    </a:extLst>
                  </pic:spPr>
                </pic:pic>
              </a:graphicData>
            </a:graphic>
          </wp:inline>
        </w:drawing>
      </w:r>
    </w:p>
    <w:p w14:paraId="2A7E05B6" w14:textId="7DD0F5B8" w:rsidR="00B900A1" w:rsidRPr="00B900A1" w:rsidRDefault="00B900A1" w:rsidP="009D773E">
      <w:pPr>
        <w:spacing w:after="0" w:line="240" w:lineRule="auto"/>
        <w:ind w:left="709"/>
        <w:jc w:val="both"/>
        <w:rPr>
          <w:rFonts w:ascii="Times New Roman" w:hAnsi="Times New Roman" w:cs="Times New Roman"/>
          <w:color w:val="000000"/>
          <w:sz w:val="28"/>
          <w:szCs w:val="28"/>
        </w:rPr>
      </w:pPr>
      <w:r w:rsidRPr="00B900A1">
        <w:rPr>
          <w:rFonts w:ascii="Times New Roman" w:hAnsi="Times New Roman" w:cs="Times New Roman"/>
          <w:color w:val="000000"/>
          <w:sz w:val="28"/>
          <w:szCs w:val="28"/>
        </w:rPr>
        <w:t>Позднее:</w:t>
      </w:r>
    </w:p>
    <w:p w14:paraId="1709138A" w14:textId="3648DE09" w:rsidR="00B900A1" w:rsidRPr="00E46C83" w:rsidRDefault="00B900A1" w:rsidP="009D773E">
      <w:pPr>
        <w:spacing w:after="0" w:line="240" w:lineRule="auto"/>
        <w:ind w:left="709"/>
        <w:jc w:val="both"/>
        <w:rPr>
          <w:rFonts w:ascii="Times New Roman" w:hAnsi="Times New Roman" w:cs="Times New Roman"/>
          <w:color w:val="000000"/>
          <w:sz w:val="28"/>
          <w:szCs w:val="28"/>
          <w:highlight w:val="lightGray"/>
        </w:rPr>
      </w:pPr>
      <w:r>
        <w:rPr>
          <w:noProof/>
        </w:rPr>
        <w:drawing>
          <wp:inline distT="0" distB="0" distL="0" distR="0" wp14:anchorId="247ADE81" wp14:editId="78214357">
            <wp:extent cx="5374991" cy="2405742"/>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665" t="56361" r="50884" b="7473"/>
                    <a:stretch/>
                  </pic:blipFill>
                  <pic:spPr bwMode="auto">
                    <a:xfrm>
                      <a:off x="0" y="0"/>
                      <a:ext cx="5389359" cy="2412173"/>
                    </a:xfrm>
                    <a:prstGeom prst="rect">
                      <a:avLst/>
                    </a:prstGeom>
                    <a:ln>
                      <a:noFill/>
                    </a:ln>
                    <a:extLst>
                      <a:ext uri="{53640926-AAD7-44D8-BBD7-CCE9431645EC}">
                        <a14:shadowObscured xmlns:a14="http://schemas.microsoft.com/office/drawing/2010/main"/>
                      </a:ext>
                    </a:extLst>
                  </pic:spPr>
                </pic:pic>
              </a:graphicData>
            </a:graphic>
          </wp:inline>
        </w:drawing>
      </w:r>
    </w:p>
    <w:p w14:paraId="7217DD4C" w14:textId="77777777" w:rsidR="00B41E8D" w:rsidRPr="00EA2804" w:rsidRDefault="00B41E8D" w:rsidP="00EA2804">
      <w:pPr>
        <w:spacing w:before="240" w:after="0" w:line="240" w:lineRule="auto"/>
        <w:ind w:left="-360" w:firstLine="709"/>
        <w:jc w:val="center"/>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Частное учреждение образования</w:t>
      </w:r>
    </w:p>
    <w:p w14:paraId="1891A40D" w14:textId="77777777" w:rsidR="00B41E8D" w:rsidRPr="00EA2804" w:rsidRDefault="00B41E8D" w:rsidP="00EA2804">
      <w:pPr>
        <w:spacing w:after="0" w:line="240" w:lineRule="auto"/>
        <w:ind w:firstLine="709"/>
        <w:jc w:val="center"/>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«Колледж бизнеса и права»</w:t>
      </w:r>
    </w:p>
    <w:p w14:paraId="264F3F72" w14:textId="77777777" w:rsidR="00B41E8D" w:rsidRPr="00EA2804" w:rsidRDefault="00B41E8D" w:rsidP="00EA2804">
      <w:pPr>
        <w:spacing w:before="240" w:after="0" w:line="240" w:lineRule="auto"/>
        <w:ind w:firstLine="709"/>
        <w:jc w:val="center"/>
        <w:rPr>
          <w:rFonts w:ascii="Times New Roman" w:eastAsia="Times New Roman" w:hAnsi="Times New Roman" w:cs="Times New Roman"/>
          <w:sz w:val="28"/>
          <w:szCs w:val="28"/>
        </w:rPr>
      </w:pPr>
      <w:r w:rsidRPr="00EA2804">
        <w:rPr>
          <w:rFonts w:ascii="Times New Roman" w:eastAsia="Times New Roman" w:hAnsi="Times New Roman" w:cs="Times New Roman"/>
          <w:b/>
          <w:sz w:val="28"/>
          <w:szCs w:val="28"/>
        </w:rPr>
        <w:t>ОСНОВЫ АЛГОРИТМИЗАЦИИ И ПРОГРАММИРОВАНИЕ</w:t>
      </w:r>
    </w:p>
    <w:p w14:paraId="4941BF25" w14:textId="77777777" w:rsidR="00B41E8D" w:rsidRPr="00EA2804" w:rsidRDefault="00B41E8D" w:rsidP="00EA2804">
      <w:pPr>
        <w:spacing w:before="240" w:after="0" w:line="240" w:lineRule="auto"/>
        <w:ind w:firstLine="709"/>
        <w:jc w:val="both"/>
        <w:rPr>
          <w:rFonts w:ascii="Times New Roman" w:eastAsia="Times New Roman" w:hAnsi="Times New Roman" w:cs="Times New Roman"/>
          <w:b/>
          <w:sz w:val="28"/>
          <w:szCs w:val="28"/>
        </w:rPr>
      </w:pPr>
      <w:r w:rsidRPr="00EA2804">
        <w:rPr>
          <w:rFonts w:ascii="Times New Roman" w:eastAsia="Times New Roman" w:hAnsi="Times New Roman" w:cs="Times New Roman"/>
          <w:b/>
          <w:sz w:val="28"/>
          <w:szCs w:val="28"/>
        </w:rPr>
        <w:t>Задачи</w:t>
      </w:r>
      <w:r w:rsidRPr="00EA2804">
        <w:rPr>
          <w:rFonts w:ascii="Times New Roman" w:eastAsia="Times New Roman" w:hAnsi="Times New Roman" w:cs="Times New Roman"/>
          <w:sz w:val="28"/>
          <w:szCs w:val="28"/>
        </w:rPr>
        <w:t xml:space="preserve"> </w:t>
      </w:r>
      <w:r w:rsidRPr="00EA2804">
        <w:rPr>
          <w:rFonts w:ascii="Times New Roman" w:eastAsia="Times New Roman" w:hAnsi="Times New Roman" w:cs="Times New Roman"/>
          <w:b/>
          <w:sz w:val="28"/>
          <w:szCs w:val="28"/>
        </w:rPr>
        <w:t>к экзамену для учащихся 2 курса дневной формы получения образования специальности 2-40 01 01 «Программное обеспечение информационных технологий»</w:t>
      </w:r>
    </w:p>
    <w:p w14:paraId="52644B18" w14:textId="006A1442" w:rsidR="000D7F86" w:rsidRPr="000D7F86" w:rsidRDefault="00B41E8D" w:rsidP="000D7F86">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Создать класс «Треугольник» и класс «Точка». Реализовать конструкторы с параметрами и конструктор копирования. Объявить массив из </w:t>
      </w:r>
      <w:r w:rsidRPr="00EA2804">
        <w:rPr>
          <w:rFonts w:ascii="Times New Roman" w:hAnsi="Times New Roman" w:cs="Times New Roman"/>
          <w:sz w:val="28"/>
          <w:szCs w:val="28"/>
        </w:rPr>
        <w:object w:dxaOrig="225" w:dyaOrig="240" w14:anchorId="7ACF7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pt;height:12.65pt" o:ole="">
            <v:imagedata r:id="rId49" o:title=""/>
          </v:shape>
          <o:OLEObject Type="Embed" ProgID="Equation.DSMT4" ShapeID="_x0000_i1025" DrawAspect="Content" ObjectID="_1736000209" r:id="rId50"/>
        </w:object>
      </w:r>
      <w:r w:rsidRPr="00EA2804">
        <w:rPr>
          <w:rFonts w:ascii="Times New Roman" w:hAnsi="Times New Roman" w:cs="Times New Roman"/>
          <w:sz w:val="28"/>
          <w:szCs w:val="28"/>
        </w:rPr>
        <w:t xml:space="preserve"> объектов класса Point. Написать функцию, определяющую, какая из точек лежит внутри, а какая снаружи треугольника. Написать программу, демонстрирующую все разработанные элементы.</w:t>
      </w:r>
    </w:p>
    <w:p w14:paraId="6CA1BAB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808080"/>
          <w:sz w:val="19"/>
          <w:szCs w:val="19"/>
        </w:rPr>
        <w:t>#</w:t>
      </w:r>
      <w:r w:rsidRPr="000D7F86">
        <w:rPr>
          <w:rFonts w:ascii="Consolas" w:hAnsi="Consolas" w:cs="Consolas"/>
          <w:color w:val="808080"/>
          <w:sz w:val="19"/>
          <w:szCs w:val="19"/>
          <w:lang w:val="en-GB"/>
        </w:rPr>
        <w:t>include</w:t>
      </w:r>
      <w:r w:rsidRPr="000D7F86">
        <w:rPr>
          <w:rFonts w:ascii="Consolas" w:hAnsi="Consolas" w:cs="Consolas"/>
          <w:color w:val="000000"/>
          <w:sz w:val="19"/>
          <w:szCs w:val="19"/>
        </w:rPr>
        <w:t xml:space="preserve"> </w:t>
      </w:r>
      <w:r w:rsidRPr="000D7F86">
        <w:rPr>
          <w:rFonts w:ascii="Consolas" w:hAnsi="Consolas" w:cs="Consolas"/>
          <w:color w:val="A31515"/>
          <w:sz w:val="19"/>
          <w:szCs w:val="19"/>
        </w:rPr>
        <w:t>&lt;</w:t>
      </w:r>
      <w:r w:rsidRPr="000D7F86">
        <w:rPr>
          <w:rFonts w:ascii="Consolas" w:hAnsi="Consolas" w:cs="Consolas"/>
          <w:color w:val="A31515"/>
          <w:sz w:val="19"/>
          <w:szCs w:val="19"/>
          <w:lang w:val="en-GB"/>
        </w:rPr>
        <w:t>iostream</w:t>
      </w:r>
      <w:r w:rsidRPr="000D7F86">
        <w:rPr>
          <w:rFonts w:ascii="Consolas" w:hAnsi="Consolas" w:cs="Consolas"/>
          <w:color w:val="A31515"/>
          <w:sz w:val="19"/>
          <w:szCs w:val="19"/>
        </w:rPr>
        <w:t>&gt;</w:t>
      </w:r>
    </w:p>
    <w:p w14:paraId="13843CD9"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808080"/>
          <w:sz w:val="19"/>
          <w:szCs w:val="19"/>
        </w:rPr>
        <w:t>#</w:t>
      </w:r>
      <w:r w:rsidRPr="000D7F86">
        <w:rPr>
          <w:rFonts w:ascii="Consolas" w:hAnsi="Consolas" w:cs="Consolas"/>
          <w:color w:val="808080"/>
          <w:sz w:val="19"/>
          <w:szCs w:val="19"/>
          <w:lang w:val="en-GB"/>
        </w:rPr>
        <w:t>include</w:t>
      </w:r>
      <w:r w:rsidRPr="000D7F86">
        <w:rPr>
          <w:rFonts w:ascii="Consolas" w:hAnsi="Consolas" w:cs="Consolas"/>
          <w:color w:val="000000"/>
          <w:sz w:val="19"/>
          <w:szCs w:val="19"/>
        </w:rPr>
        <w:t xml:space="preserve"> </w:t>
      </w:r>
      <w:r w:rsidRPr="000D7F86">
        <w:rPr>
          <w:rFonts w:ascii="Consolas" w:hAnsi="Consolas" w:cs="Consolas"/>
          <w:color w:val="A31515"/>
          <w:sz w:val="19"/>
          <w:szCs w:val="19"/>
        </w:rPr>
        <w:t>&lt;</w:t>
      </w:r>
      <w:r w:rsidRPr="000D7F86">
        <w:rPr>
          <w:rFonts w:ascii="Consolas" w:hAnsi="Consolas" w:cs="Consolas"/>
          <w:color w:val="A31515"/>
          <w:sz w:val="19"/>
          <w:szCs w:val="19"/>
          <w:lang w:val="en-GB"/>
        </w:rPr>
        <w:t>Windows</w:t>
      </w:r>
      <w:r w:rsidRPr="000D7F86">
        <w:rPr>
          <w:rFonts w:ascii="Consolas" w:hAnsi="Consolas" w:cs="Consolas"/>
          <w:color w:val="A31515"/>
          <w:sz w:val="19"/>
          <w:szCs w:val="19"/>
        </w:rPr>
        <w:t>.</w:t>
      </w:r>
      <w:r w:rsidRPr="000D7F86">
        <w:rPr>
          <w:rFonts w:ascii="Consolas" w:hAnsi="Consolas" w:cs="Consolas"/>
          <w:color w:val="A31515"/>
          <w:sz w:val="19"/>
          <w:szCs w:val="19"/>
          <w:lang w:val="en-GB"/>
        </w:rPr>
        <w:t>h</w:t>
      </w:r>
      <w:r w:rsidRPr="000D7F86">
        <w:rPr>
          <w:rFonts w:ascii="Consolas" w:hAnsi="Consolas" w:cs="Consolas"/>
          <w:color w:val="A31515"/>
          <w:sz w:val="19"/>
          <w:szCs w:val="19"/>
        </w:rPr>
        <w:t>&gt;</w:t>
      </w:r>
    </w:p>
    <w:p w14:paraId="531EFFD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808080"/>
          <w:sz w:val="19"/>
          <w:szCs w:val="19"/>
          <w:lang w:val="en-GB"/>
        </w:rPr>
        <w:t>#include</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&lt;vector&gt;</w:t>
      </w:r>
    </w:p>
    <w:p w14:paraId="6748A42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808080"/>
          <w:sz w:val="19"/>
          <w:szCs w:val="19"/>
          <w:lang w:val="en-GB"/>
        </w:rPr>
        <w:t>#include</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&lt;algorithm&gt;</w:t>
      </w:r>
    </w:p>
    <w:p w14:paraId="68CD707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808080"/>
          <w:sz w:val="19"/>
          <w:szCs w:val="19"/>
          <w:lang w:val="en-GB"/>
        </w:rPr>
        <w:t>#include</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&lt;list&gt;</w:t>
      </w:r>
    </w:p>
    <w:p w14:paraId="2C603CFB"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808080"/>
          <w:sz w:val="19"/>
          <w:szCs w:val="19"/>
          <w:lang w:val="en-GB"/>
        </w:rPr>
        <w:lastRenderedPageBreak/>
        <w:t>#include</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&lt;stack&gt;</w:t>
      </w:r>
    </w:p>
    <w:p w14:paraId="0310220F"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FF"/>
          <w:sz w:val="19"/>
          <w:szCs w:val="19"/>
          <w:lang w:val="en-GB"/>
        </w:rPr>
        <w:t>using</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namespace</w:t>
      </w:r>
      <w:r w:rsidRPr="000D7F86">
        <w:rPr>
          <w:rFonts w:ascii="Consolas" w:hAnsi="Consolas" w:cs="Consolas"/>
          <w:color w:val="000000"/>
          <w:sz w:val="19"/>
          <w:szCs w:val="19"/>
          <w:lang w:val="en-GB"/>
        </w:rPr>
        <w:t xml:space="preserve"> std;</w:t>
      </w:r>
    </w:p>
    <w:p w14:paraId="1CF747C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55889AB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FF"/>
          <w:sz w:val="19"/>
          <w:szCs w:val="19"/>
          <w:lang w:val="en-GB"/>
        </w:rPr>
        <w:t>class</w:t>
      </w:r>
      <w:r w:rsidRPr="000D7F86">
        <w:rPr>
          <w:rFonts w:ascii="Consolas" w:hAnsi="Consolas" w:cs="Consolas"/>
          <w:color w:val="000000"/>
          <w:sz w:val="19"/>
          <w:szCs w:val="19"/>
          <w:lang w:val="en-GB"/>
        </w:rPr>
        <w:t xml:space="preserve"> </w:t>
      </w:r>
      <w:r w:rsidRPr="000D7F86">
        <w:rPr>
          <w:rFonts w:ascii="Consolas" w:hAnsi="Consolas" w:cs="Consolas"/>
          <w:color w:val="2B91AF"/>
          <w:sz w:val="19"/>
          <w:szCs w:val="19"/>
          <w:lang w:val="en-GB"/>
        </w:rPr>
        <w:t>Point</w:t>
      </w:r>
    </w:p>
    <w:p w14:paraId="74A3788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w:t>
      </w:r>
    </w:p>
    <w:p w14:paraId="3E52BE89"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FF"/>
          <w:sz w:val="19"/>
          <w:szCs w:val="19"/>
          <w:lang w:val="en-GB"/>
        </w:rPr>
        <w:t>private</w:t>
      </w:r>
      <w:r w:rsidRPr="000D7F86">
        <w:rPr>
          <w:rFonts w:ascii="Consolas" w:hAnsi="Consolas" w:cs="Consolas"/>
          <w:color w:val="000000"/>
          <w:sz w:val="19"/>
          <w:szCs w:val="19"/>
          <w:lang w:val="en-GB"/>
        </w:rPr>
        <w:t>:</w:t>
      </w:r>
    </w:p>
    <w:p w14:paraId="0764675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 xml:space="preserve"> x, y;</w:t>
      </w:r>
    </w:p>
    <w:p w14:paraId="31DC1DDD"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FF"/>
          <w:sz w:val="19"/>
          <w:szCs w:val="19"/>
          <w:lang w:val="en-GB"/>
        </w:rPr>
        <w:t>public</w:t>
      </w:r>
      <w:r w:rsidRPr="000D7F86">
        <w:rPr>
          <w:rFonts w:ascii="Consolas" w:hAnsi="Consolas" w:cs="Consolas"/>
          <w:color w:val="000000"/>
          <w:sz w:val="19"/>
          <w:szCs w:val="19"/>
          <w:lang w:val="en-GB"/>
        </w:rPr>
        <w:t>:</w:t>
      </w:r>
    </w:p>
    <w:p w14:paraId="64726ACB"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1477E0D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Point()</w:t>
      </w:r>
    </w:p>
    <w:p w14:paraId="55F94B95"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57D564CD"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p>
    <w:p w14:paraId="3088E5DD"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0EE71D83"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5363F65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Point(</w:t>
      </w: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 xml:space="preserve"> </w:t>
      </w:r>
      <w:r w:rsidRPr="000D7F86">
        <w:rPr>
          <w:rFonts w:ascii="Consolas" w:hAnsi="Consolas" w:cs="Consolas"/>
          <w:color w:val="808080"/>
          <w:sz w:val="19"/>
          <w:szCs w:val="19"/>
          <w:lang w:val="en-GB"/>
        </w:rPr>
        <w:t>x</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 xml:space="preserve"> </w:t>
      </w:r>
      <w:r w:rsidRPr="000D7F86">
        <w:rPr>
          <w:rFonts w:ascii="Consolas" w:hAnsi="Consolas" w:cs="Consolas"/>
          <w:color w:val="808080"/>
          <w:sz w:val="19"/>
          <w:szCs w:val="19"/>
          <w:lang w:val="en-GB"/>
        </w:rPr>
        <w:t>y</w:t>
      </w:r>
      <w:r w:rsidRPr="000D7F86">
        <w:rPr>
          <w:rFonts w:ascii="Consolas" w:hAnsi="Consolas" w:cs="Consolas"/>
          <w:color w:val="000000"/>
          <w:sz w:val="19"/>
          <w:szCs w:val="19"/>
          <w:lang w:val="en-GB"/>
        </w:rPr>
        <w:t>)</w:t>
      </w:r>
    </w:p>
    <w:p w14:paraId="3CEE59F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1EFD79C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 xml:space="preserve">-&gt;x = </w:t>
      </w:r>
      <w:r w:rsidRPr="000D7F86">
        <w:rPr>
          <w:rFonts w:ascii="Consolas" w:hAnsi="Consolas" w:cs="Consolas"/>
          <w:color w:val="808080"/>
          <w:sz w:val="19"/>
          <w:szCs w:val="19"/>
          <w:lang w:val="en-GB"/>
        </w:rPr>
        <w:t>x</w:t>
      </w:r>
      <w:r w:rsidRPr="000D7F86">
        <w:rPr>
          <w:rFonts w:ascii="Consolas" w:hAnsi="Consolas" w:cs="Consolas"/>
          <w:color w:val="000000"/>
          <w:sz w:val="19"/>
          <w:szCs w:val="19"/>
          <w:lang w:val="en-GB"/>
        </w:rPr>
        <w:t>;</w:t>
      </w:r>
    </w:p>
    <w:p w14:paraId="7D365BA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 xml:space="preserve">-&gt;y = </w:t>
      </w:r>
      <w:r w:rsidRPr="000D7F86">
        <w:rPr>
          <w:rFonts w:ascii="Consolas" w:hAnsi="Consolas" w:cs="Consolas"/>
          <w:color w:val="808080"/>
          <w:sz w:val="19"/>
          <w:szCs w:val="19"/>
          <w:lang w:val="en-GB"/>
        </w:rPr>
        <w:t>y</w:t>
      </w:r>
      <w:r w:rsidRPr="000D7F86">
        <w:rPr>
          <w:rFonts w:ascii="Consolas" w:hAnsi="Consolas" w:cs="Consolas"/>
          <w:color w:val="000000"/>
          <w:sz w:val="19"/>
          <w:szCs w:val="19"/>
          <w:lang w:val="en-GB"/>
        </w:rPr>
        <w:t>;</w:t>
      </w:r>
    </w:p>
    <w:p w14:paraId="2966052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49DFB48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261C99D3"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Point(</w:t>
      </w:r>
      <w:r w:rsidRPr="000D7F86">
        <w:rPr>
          <w:rFonts w:ascii="Consolas" w:hAnsi="Consolas" w:cs="Consolas"/>
          <w:color w:val="0000FF"/>
          <w:sz w:val="19"/>
          <w:szCs w:val="19"/>
          <w:lang w:val="en-GB"/>
        </w:rPr>
        <w:t>const</w:t>
      </w:r>
      <w:r w:rsidRPr="000D7F86">
        <w:rPr>
          <w:rFonts w:ascii="Consolas" w:hAnsi="Consolas" w:cs="Consolas"/>
          <w:color w:val="000000"/>
          <w:sz w:val="19"/>
          <w:szCs w:val="19"/>
          <w:lang w:val="en-GB"/>
        </w:rPr>
        <w:t xml:space="preserve"> </w:t>
      </w:r>
      <w:r w:rsidRPr="000D7F86">
        <w:rPr>
          <w:rFonts w:ascii="Consolas" w:hAnsi="Consolas" w:cs="Consolas"/>
          <w:color w:val="2B91AF"/>
          <w:sz w:val="19"/>
          <w:szCs w:val="19"/>
          <w:lang w:val="en-GB"/>
        </w:rPr>
        <w:t>Point</w:t>
      </w:r>
      <w:r w:rsidRPr="000D7F86">
        <w:rPr>
          <w:rFonts w:ascii="Consolas" w:hAnsi="Consolas" w:cs="Consolas"/>
          <w:color w:val="000000"/>
          <w:sz w:val="19"/>
          <w:szCs w:val="19"/>
          <w:lang w:val="en-GB"/>
        </w:rPr>
        <w:t xml:space="preserve">&amp; </w:t>
      </w:r>
      <w:r w:rsidRPr="000D7F86">
        <w:rPr>
          <w:rFonts w:ascii="Consolas" w:hAnsi="Consolas" w:cs="Consolas"/>
          <w:color w:val="808080"/>
          <w:sz w:val="19"/>
          <w:szCs w:val="19"/>
          <w:lang w:val="en-GB"/>
        </w:rPr>
        <w:t>other</w:t>
      </w:r>
      <w:r w:rsidRPr="000D7F86">
        <w:rPr>
          <w:rFonts w:ascii="Consolas" w:hAnsi="Consolas" w:cs="Consolas"/>
          <w:color w:val="000000"/>
          <w:sz w:val="19"/>
          <w:szCs w:val="19"/>
          <w:lang w:val="en-GB"/>
        </w:rPr>
        <w:t>)</w:t>
      </w:r>
    </w:p>
    <w:p w14:paraId="3245E8C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3EFFEBD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 xml:space="preserve">-&gt;x = </w:t>
      </w:r>
      <w:r w:rsidRPr="000D7F86">
        <w:rPr>
          <w:rFonts w:ascii="Consolas" w:hAnsi="Consolas" w:cs="Consolas"/>
          <w:color w:val="808080"/>
          <w:sz w:val="19"/>
          <w:szCs w:val="19"/>
          <w:lang w:val="en-GB"/>
        </w:rPr>
        <w:t>other</w:t>
      </w:r>
      <w:r w:rsidRPr="000D7F86">
        <w:rPr>
          <w:rFonts w:ascii="Consolas" w:hAnsi="Consolas" w:cs="Consolas"/>
          <w:color w:val="000000"/>
          <w:sz w:val="19"/>
          <w:szCs w:val="19"/>
          <w:lang w:val="en-GB"/>
        </w:rPr>
        <w:t>.x;</w:t>
      </w:r>
    </w:p>
    <w:p w14:paraId="7B067C6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 xml:space="preserve">-&gt;y = </w:t>
      </w:r>
      <w:r w:rsidRPr="000D7F86">
        <w:rPr>
          <w:rFonts w:ascii="Consolas" w:hAnsi="Consolas" w:cs="Consolas"/>
          <w:color w:val="808080"/>
          <w:sz w:val="19"/>
          <w:szCs w:val="19"/>
          <w:lang w:val="en-GB"/>
        </w:rPr>
        <w:t>other</w:t>
      </w:r>
      <w:r w:rsidRPr="000D7F86">
        <w:rPr>
          <w:rFonts w:ascii="Consolas" w:hAnsi="Consolas" w:cs="Consolas"/>
          <w:color w:val="000000"/>
          <w:sz w:val="19"/>
          <w:szCs w:val="19"/>
          <w:lang w:val="en-GB"/>
        </w:rPr>
        <w:t>.y;</w:t>
      </w:r>
    </w:p>
    <w:p w14:paraId="42DE6BB5"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69D6C9E8"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700CAA3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 xml:space="preserve"> getX() { </w:t>
      </w:r>
      <w:r w:rsidRPr="000D7F86">
        <w:rPr>
          <w:rFonts w:ascii="Consolas" w:hAnsi="Consolas" w:cs="Consolas"/>
          <w:color w:val="0000FF"/>
          <w:sz w:val="19"/>
          <w:szCs w:val="19"/>
          <w:lang w:val="en-GB"/>
        </w:rPr>
        <w:t>return</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-&gt;x; }</w:t>
      </w:r>
    </w:p>
    <w:p w14:paraId="30EBC1A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 xml:space="preserve"> getY() { </w:t>
      </w:r>
      <w:r w:rsidRPr="000D7F86">
        <w:rPr>
          <w:rFonts w:ascii="Consolas" w:hAnsi="Consolas" w:cs="Consolas"/>
          <w:color w:val="0000FF"/>
          <w:sz w:val="19"/>
          <w:szCs w:val="19"/>
          <w:lang w:val="en-GB"/>
        </w:rPr>
        <w:t>return</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-&gt;y; }</w:t>
      </w:r>
    </w:p>
    <w:p w14:paraId="5F70CEE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05BE4658"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void</w:t>
      </w:r>
      <w:r w:rsidRPr="000D7F86">
        <w:rPr>
          <w:rFonts w:ascii="Consolas" w:hAnsi="Consolas" w:cs="Consolas"/>
          <w:color w:val="000000"/>
          <w:sz w:val="19"/>
          <w:szCs w:val="19"/>
          <w:lang w:val="en-GB"/>
        </w:rPr>
        <w:t xml:space="preserve"> show()</w:t>
      </w:r>
    </w:p>
    <w:p w14:paraId="6F9D49F3"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002AE10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 xml:space="preserve">cout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getX()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 "</w:t>
      </w:r>
      <w:r w:rsidRPr="000D7F86">
        <w:rPr>
          <w:rFonts w:ascii="Consolas" w:hAnsi="Consolas" w:cs="Consolas"/>
          <w:color w:val="000000"/>
          <w:sz w:val="19"/>
          <w:szCs w:val="19"/>
          <w:lang w:val="en-GB"/>
        </w:rPr>
        <w:t xml:space="preserve">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getY()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endl;</w:t>
      </w:r>
    </w:p>
    <w:p w14:paraId="08074C78"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1B0D4E4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68816C0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w:t>
      </w:r>
    </w:p>
    <w:p w14:paraId="481A1C8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2CC4357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FF"/>
          <w:sz w:val="19"/>
          <w:szCs w:val="19"/>
          <w:lang w:val="en-GB"/>
        </w:rPr>
        <w:t>class</w:t>
      </w:r>
      <w:r w:rsidRPr="000D7F86">
        <w:rPr>
          <w:rFonts w:ascii="Consolas" w:hAnsi="Consolas" w:cs="Consolas"/>
          <w:color w:val="000000"/>
          <w:sz w:val="19"/>
          <w:szCs w:val="19"/>
          <w:lang w:val="en-GB"/>
        </w:rPr>
        <w:t xml:space="preserve"> </w:t>
      </w:r>
      <w:r w:rsidRPr="000D7F86">
        <w:rPr>
          <w:rFonts w:ascii="Consolas" w:hAnsi="Consolas" w:cs="Consolas"/>
          <w:color w:val="2B91AF"/>
          <w:sz w:val="19"/>
          <w:szCs w:val="19"/>
          <w:lang w:val="en-GB"/>
        </w:rPr>
        <w:t>Triangle</w:t>
      </w:r>
    </w:p>
    <w:p w14:paraId="7E43DD55"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w:t>
      </w:r>
    </w:p>
    <w:p w14:paraId="0C8F148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FF"/>
          <w:sz w:val="19"/>
          <w:szCs w:val="19"/>
          <w:lang w:val="en-GB"/>
        </w:rPr>
        <w:t>private</w:t>
      </w:r>
      <w:r w:rsidRPr="000D7F86">
        <w:rPr>
          <w:rFonts w:ascii="Consolas" w:hAnsi="Consolas" w:cs="Consolas"/>
          <w:color w:val="000000"/>
          <w:sz w:val="19"/>
          <w:szCs w:val="19"/>
          <w:lang w:val="en-GB"/>
        </w:rPr>
        <w:t>:</w:t>
      </w:r>
    </w:p>
    <w:p w14:paraId="6813EC5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2B91AF"/>
          <w:sz w:val="19"/>
          <w:szCs w:val="19"/>
          <w:lang w:val="en-GB"/>
        </w:rPr>
        <w:t>Point</w:t>
      </w:r>
      <w:r w:rsidRPr="000D7F86">
        <w:rPr>
          <w:rFonts w:ascii="Consolas" w:hAnsi="Consolas" w:cs="Consolas"/>
          <w:color w:val="000000"/>
          <w:sz w:val="19"/>
          <w:szCs w:val="19"/>
          <w:lang w:val="en-GB"/>
        </w:rPr>
        <w:t xml:space="preserve"> a, b, c;</w:t>
      </w:r>
    </w:p>
    <w:p w14:paraId="5F5EA94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FF"/>
          <w:sz w:val="19"/>
          <w:szCs w:val="19"/>
          <w:lang w:val="en-GB"/>
        </w:rPr>
        <w:t>public</w:t>
      </w:r>
      <w:r w:rsidRPr="000D7F86">
        <w:rPr>
          <w:rFonts w:ascii="Consolas" w:hAnsi="Consolas" w:cs="Consolas"/>
          <w:color w:val="000000"/>
          <w:sz w:val="19"/>
          <w:szCs w:val="19"/>
          <w:lang w:val="en-GB"/>
        </w:rPr>
        <w:t>:</w:t>
      </w:r>
    </w:p>
    <w:p w14:paraId="4D903925"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30ED170F"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Triangle(</w:t>
      </w:r>
      <w:r w:rsidRPr="000D7F86">
        <w:rPr>
          <w:rFonts w:ascii="Consolas" w:hAnsi="Consolas" w:cs="Consolas"/>
          <w:color w:val="2B91AF"/>
          <w:sz w:val="19"/>
          <w:szCs w:val="19"/>
          <w:lang w:val="en-GB"/>
        </w:rPr>
        <w:t>Point</w:t>
      </w:r>
      <w:r w:rsidRPr="000D7F86">
        <w:rPr>
          <w:rFonts w:ascii="Consolas" w:hAnsi="Consolas" w:cs="Consolas"/>
          <w:color w:val="000000"/>
          <w:sz w:val="19"/>
          <w:szCs w:val="19"/>
          <w:lang w:val="en-GB"/>
        </w:rPr>
        <w:t xml:space="preserve"> </w:t>
      </w:r>
      <w:r w:rsidRPr="000D7F86">
        <w:rPr>
          <w:rFonts w:ascii="Consolas" w:hAnsi="Consolas" w:cs="Consolas"/>
          <w:color w:val="808080"/>
          <w:sz w:val="19"/>
          <w:szCs w:val="19"/>
          <w:lang w:val="en-GB"/>
        </w:rPr>
        <w:t>a</w:t>
      </w:r>
      <w:r w:rsidRPr="000D7F86">
        <w:rPr>
          <w:rFonts w:ascii="Consolas" w:hAnsi="Consolas" w:cs="Consolas"/>
          <w:color w:val="000000"/>
          <w:sz w:val="19"/>
          <w:szCs w:val="19"/>
          <w:lang w:val="en-GB"/>
        </w:rPr>
        <w:t xml:space="preserve">, </w:t>
      </w:r>
      <w:r w:rsidRPr="000D7F86">
        <w:rPr>
          <w:rFonts w:ascii="Consolas" w:hAnsi="Consolas" w:cs="Consolas"/>
          <w:color w:val="2B91AF"/>
          <w:sz w:val="19"/>
          <w:szCs w:val="19"/>
          <w:lang w:val="en-GB"/>
        </w:rPr>
        <w:t>Point</w:t>
      </w:r>
      <w:r w:rsidRPr="000D7F86">
        <w:rPr>
          <w:rFonts w:ascii="Consolas" w:hAnsi="Consolas" w:cs="Consolas"/>
          <w:color w:val="000000"/>
          <w:sz w:val="19"/>
          <w:szCs w:val="19"/>
          <w:lang w:val="en-GB"/>
        </w:rPr>
        <w:t xml:space="preserve"> </w:t>
      </w:r>
      <w:r w:rsidRPr="000D7F86">
        <w:rPr>
          <w:rFonts w:ascii="Consolas" w:hAnsi="Consolas" w:cs="Consolas"/>
          <w:color w:val="808080"/>
          <w:sz w:val="19"/>
          <w:szCs w:val="19"/>
          <w:lang w:val="en-GB"/>
        </w:rPr>
        <w:t>b</w:t>
      </w:r>
      <w:r w:rsidRPr="000D7F86">
        <w:rPr>
          <w:rFonts w:ascii="Consolas" w:hAnsi="Consolas" w:cs="Consolas"/>
          <w:color w:val="000000"/>
          <w:sz w:val="19"/>
          <w:szCs w:val="19"/>
          <w:lang w:val="en-GB"/>
        </w:rPr>
        <w:t xml:space="preserve">, </w:t>
      </w:r>
      <w:r w:rsidRPr="000D7F86">
        <w:rPr>
          <w:rFonts w:ascii="Consolas" w:hAnsi="Consolas" w:cs="Consolas"/>
          <w:color w:val="2B91AF"/>
          <w:sz w:val="19"/>
          <w:szCs w:val="19"/>
          <w:lang w:val="en-GB"/>
        </w:rPr>
        <w:t>Point</w:t>
      </w:r>
      <w:r w:rsidRPr="000D7F86">
        <w:rPr>
          <w:rFonts w:ascii="Consolas" w:hAnsi="Consolas" w:cs="Consolas"/>
          <w:color w:val="000000"/>
          <w:sz w:val="19"/>
          <w:szCs w:val="19"/>
          <w:lang w:val="en-GB"/>
        </w:rPr>
        <w:t xml:space="preserve"> </w:t>
      </w:r>
      <w:r w:rsidRPr="000D7F86">
        <w:rPr>
          <w:rFonts w:ascii="Consolas" w:hAnsi="Consolas" w:cs="Consolas"/>
          <w:color w:val="808080"/>
          <w:sz w:val="19"/>
          <w:szCs w:val="19"/>
          <w:lang w:val="en-GB"/>
        </w:rPr>
        <w:t>c</w:t>
      </w:r>
      <w:r w:rsidRPr="000D7F86">
        <w:rPr>
          <w:rFonts w:ascii="Consolas" w:hAnsi="Consolas" w:cs="Consolas"/>
          <w:color w:val="000000"/>
          <w:sz w:val="19"/>
          <w:szCs w:val="19"/>
          <w:lang w:val="en-GB"/>
        </w:rPr>
        <w:t>)</w:t>
      </w:r>
    </w:p>
    <w:p w14:paraId="129A736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4A498E1B"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 xml:space="preserve">-&gt;a </w:t>
      </w:r>
      <w:r w:rsidRPr="000D7F86">
        <w:rPr>
          <w:rFonts w:ascii="Consolas" w:hAnsi="Consolas" w:cs="Consolas"/>
          <w:color w:val="008080"/>
          <w:sz w:val="19"/>
          <w:szCs w:val="19"/>
          <w:lang w:val="en-GB"/>
        </w:rPr>
        <w:t>=</w:t>
      </w:r>
      <w:r w:rsidRPr="000D7F86">
        <w:rPr>
          <w:rFonts w:ascii="Consolas" w:hAnsi="Consolas" w:cs="Consolas"/>
          <w:color w:val="000000"/>
          <w:sz w:val="19"/>
          <w:szCs w:val="19"/>
          <w:lang w:val="en-GB"/>
        </w:rPr>
        <w:t xml:space="preserve"> </w:t>
      </w:r>
      <w:r w:rsidRPr="000D7F86">
        <w:rPr>
          <w:rFonts w:ascii="Consolas" w:hAnsi="Consolas" w:cs="Consolas"/>
          <w:color w:val="808080"/>
          <w:sz w:val="19"/>
          <w:szCs w:val="19"/>
          <w:lang w:val="en-GB"/>
        </w:rPr>
        <w:t>a</w:t>
      </w:r>
      <w:r w:rsidRPr="000D7F86">
        <w:rPr>
          <w:rFonts w:ascii="Consolas" w:hAnsi="Consolas" w:cs="Consolas"/>
          <w:color w:val="000000"/>
          <w:sz w:val="19"/>
          <w:szCs w:val="19"/>
          <w:lang w:val="en-GB"/>
        </w:rPr>
        <w:t>;</w:t>
      </w:r>
    </w:p>
    <w:p w14:paraId="02DD864B"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 xml:space="preserve">-&gt;b </w:t>
      </w:r>
      <w:r w:rsidRPr="000D7F86">
        <w:rPr>
          <w:rFonts w:ascii="Consolas" w:hAnsi="Consolas" w:cs="Consolas"/>
          <w:color w:val="008080"/>
          <w:sz w:val="19"/>
          <w:szCs w:val="19"/>
          <w:lang w:val="en-GB"/>
        </w:rPr>
        <w:t>=</w:t>
      </w:r>
      <w:r w:rsidRPr="000D7F86">
        <w:rPr>
          <w:rFonts w:ascii="Consolas" w:hAnsi="Consolas" w:cs="Consolas"/>
          <w:color w:val="000000"/>
          <w:sz w:val="19"/>
          <w:szCs w:val="19"/>
          <w:lang w:val="en-GB"/>
        </w:rPr>
        <w:t xml:space="preserve"> </w:t>
      </w:r>
      <w:r w:rsidRPr="000D7F86">
        <w:rPr>
          <w:rFonts w:ascii="Consolas" w:hAnsi="Consolas" w:cs="Consolas"/>
          <w:color w:val="808080"/>
          <w:sz w:val="19"/>
          <w:szCs w:val="19"/>
          <w:lang w:val="en-GB"/>
        </w:rPr>
        <w:t>b</w:t>
      </w:r>
      <w:r w:rsidRPr="000D7F86">
        <w:rPr>
          <w:rFonts w:ascii="Consolas" w:hAnsi="Consolas" w:cs="Consolas"/>
          <w:color w:val="000000"/>
          <w:sz w:val="19"/>
          <w:szCs w:val="19"/>
          <w:lang w:val="en-GB"/>
        </w:rPr>
        <w:t>;</w:t>
      </w:r>
    </w:p>
    <w:p w14:paraId="07758E9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 xml:space="preserve">-&gt;c </w:t>
      </w:r>
      <w:r w:rsidRPr="000D7F86">
        <w:rPr>
          <w:rFonts w:ascii="Consolas" w:hAnsi="Consolas" w:cs="Consolas"/>
          <w:color w:val="008080"/>
          <w:sz w:val="19"/>
          <w:szCs w:val="19"/>
          <w:lang w:val="en-GB"/>
        </w:rPr>
        <w:t>=</w:t>
      </w:r>
      <w:r w:rsidRPr="000D7F86">
        <w:rPr>
          <w:rFonts w:ascii="Consolas" w:hAnsi="Consolas" w:cs="Consolas"/>
          <w:color w:val="000000"/>
          <w:sz w:val="19"/>
          <w:szCs w:val="19"/>
          <w:lang w:val="en-GB"/>
        </w:rPr>
        <w:t xml:space="preserve"> </w:t>
      </w:r>
      <w:r w:rsidRPr="000D7F86">
        <w:rPr>
          <w:rFonts w:ascii="Consolas" w:hAnsi="Consolas" w:cs="Consolas"/>
          <w:color w:val="808080"/>
          <w:sz w:val="19"/>
          <w:szCs w:val="19"/>
          <w:lang w:val="en-GB"/>
        </w:rPr>
        <w:t>c</w:t>
      </w:r>
      <w:r w:rsidRPr="000D7F86">
        <w:rPr>
          <w:rFonts w:ascii="Consolas" w:hAnsi="Consolas" w:cs="Consolas"/>
          <w:color w:val="000000"/>
          <w:sz w:val="19"/>
          <w:szCs w:val="19"/>
          <w:lang w:val="en-GB"/>
        </w:rPr>
        <w:t>;</w:t>
      </w:r>
    </w:p>
    <w:p w14:paraId="43ECECB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7340E9A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1C4F9DE8"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void</w:t>
      </w:r>
      <w:r w:rsidRPr="000D7F86">
        <w:rPr>
          <w:rFonts w:ascii="Consolas" w:hAnsi="Consolas" w:cs="Consolas"/>
          <w:color w:val="000000"/>
          <w:sz w:val="19"/>
          <w:szCs w:val="19"/>
          <w:lang w:val="en-GB"/>
        </w:rPr>
        <w:t xml:space="preserve"> show()</w:t>
      </w:r>
    </w:p>
    <w:p w14:paraId="35698DA5"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2D6BCDE8"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a.show();</w:t>
      </w:r>
    </w:p>
    <w:p w14:paraId="1BC7046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b.show();</w:t>
      </w:r>
    </w:p>
    <w:p w14:paraId="3D00324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c.show();</w:t>
      </w:r>
    </w:p>
    <w:p w14:paraId="4B952E8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3527948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4A7955C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bool</w:t>
      </w:r>
      <w:r w:rsidRPr="000D7F86">
        <w:rPr>
          <w:rFonts w:ascii="Consolas" w:hAnsi="Consolas" w:cs="Consolas"/>
          <w:color w:val="000000"/>
          <w:sz w:val="19"/>
          <w:szCs w:val="19"/>
          <w:lang w:val="en-GB"/>
        </w:rPr>
        <w:t xml:space="preserve"> check(</w:t>
      </w:r>
      <w:r w:rsidRPr="000D7F86">
        <w:rPr>
          <w:rFonts w:ascii="Consolas" w:hAnsi="Consolas" w:cs="Consolas"/>
          <w:color w:val="2B91AF"/>
          <w:sz w:val="19"/>
          <w:szCs w:val="19"/>
          <w:lang w:val="en-GB"/>
        </w:rPr>
        <w:t>Point</w:t>
      </w:r>
      <w:r w:rsidRPr="000D7F86">
        <w:rPr>
          <w:rFonts w:ascii="Consolas" w:hAnsi="Consolas" w:cs="Consolas"/>
          <w:color w:val="000000"/>
          <w:sz w:val="19"/>
          <w:szCs w:val="19"/>
          <w:lang w:val="en-GB"/>
        </w:rPr>
        <w:t xml:space="preserve"> </w:t>
      </w:r>
      <w:r w:rsidRPr="000D7F86">
        <w:rPr>
          <w:rFonts w:ascii="Consolas" w:hAnsi="Consolas" w:cs="Consolas"/>
          <w:color w:val="808080"/>
          <w:sz w:val="19"/>
          <w:szCs w:val="19"/>
          <w:lang w:val="en-GB"/>
        </w:rPr>
        <w:t>p</w:t>
      </w:r>
      <w:r w:rsidRPr="000D7F86">
        <w:rPr>
          <w:rFonts w:ascii="Consolas" w:hAnsi="Consolas" w:cs="Consolas"/>
          <w:color w:val="000000"/>
          <w:sz w:val="19"/>
          <w:szCs w:val="19"/>
          <w:lang w:val="en-GB"/>
        </w:rPr>
        <w:t>)</w:t>
      </w:r>
    </w:p>
    <w:p w14:paraId="2BDBCA18"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lastRenderedPageBreak/>
        <w:tab/>
        <w:t>{</w:t>
      </w:r>
    </w:p>
    <w:p w14:paraId="29E4D3A9"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 xml:space="preserve"> one, two, three;</w:t>
      </w:r>
    </w:p>
    <w:p w14:paraId="4A98C52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 xml:space="preserve">one = (a.getX() - </w:t>
      </w:r>
      <w:r w:rsidRPr="000D7F86">
        <w:rPr>
          <w:rFonts w:ascii="Consolas" w:hAnsi="Consolas" w:cs="Consolas"/>
          <w:color w:val="808080"/>
          <w:sz w:val="19"/>
          <w:szCs w:val="19"/>
          <w:lang w:val="en-GB"/>
        </w:rPr>
        <w:t>p</w:t>
      </w:r>
      <w:r w:rsidRPr="000D7F86">
        <w:rPr>
          <w:rFonts w:ascii="Consolas" w:hAnsi="Consolas" w:cs="Consolas"/>
          <w:color w:val="000000"/>
          <w:sz w:val="19"/>
          <w:szCs w:val="19"/>
          <w:lang w:val="en-GB"/>
        </w:rPr>
        <w:t xml:space="preserve">.getX()) * (b.getY() - a.getY() - (b.getX() - a.getX()) * (a.getY() - </w:t>
      </w:r>
      <w:r w:rsidRPr="000D7F86">
        <w:rPr>
          <w:rFonts w:ascii="Consolas" w:hAnsi="Consolas" w:cs="Consolas"/>
          <w:color w:val="808080"/>
          <w:sz w:val="19"/>
          <w:szCs w:val="19"/>
          <w:lang w:val="en-GB"/>
        </w:rPr>
        <w:t>p</w:t>
      </w:r>
      <w:r w:rsidRPr="000D7F86">
        <w:rPr>
          <w:rFonts w:ascii="Consolas" w:hAnsi="Consolas" w:cs="Consolas"/>
          <w:color w:val="000000"/>
          <w:sz w:val="19"/>
          <w:szCs w:val="19"/>
          <w:lang w:val="en-GB"/>
        </w:rPr>
        <w:t>.getY()));</w:t>
      </w:r>
    </w:p>
    <w:p w14:paraId="61D10D7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 xml:space="preserve">two = (b.getX() - </w:t>
      </w:r>
      <w:r w:rsidRPr="000D7F86">
        <w:rPr>
          <w:rFonts w:ascii="Consolas" w:hAnsi="Consolas" w:cs="Consolas"/>
          <w:color w:val="808080"/>
          <w:sz w:val="19"/>
          <w:szCs w:val="19"/>
          <w:lang w:val="en-GB"/>
        </w:rPr>
        <w:t>p</w:t>
      </w:r>
      <w:r w:rsidRPr="000D7F86">
        <w:rPr>
          <w:rFonts w:ascii="Consolas" w:hAnsi="Consolas" w:cs="Consolas"/>
          <w:color w:val="000000"/>
          <w:sz w:val="19"/>
          <w:szCs w:val="19"/>
          <w:lang w:val="en-GB"/>
        </w:rPr>
        <w:t xml:space="preserve">.getX()) * (c.getY() - b.getY()) - (c.getX() - b.getX()) * (b.getY() - </w:t>
      </w:r>
      <w:r w:rsidRPr="000D7F86">
        <w:rPr>
          <w:rFonts w:ascii="Consolas" w:hAnsi="Consolas" w:cs="Consolas"/>
          <w:color w:val="808080"/>
          <w:sz w:val="19"/>
          <w:szCs w:val="19"/>
          <w:lang w:val="en-GB"/>
        </w:rPr>
        <w:t>p</w:t>
      </w:r>
      <w:r w:rsidRPr="000D7F86">
        <w:rPr>
          <w:rFonts w:ascii="Consolas" w:hAnsi="Consolas" w:cs="Consolas"/>
          <w:color w:val="000000"/>
          <w:sz w:val="19"/>
          <w:szCs w:val="19"/>
          <w:lang w:val="en-GB"/>
        </w:rPr>
        <w:t>.getY());</w:t>
      </w:r>
    </w:p>
    <w:p w14:paraId="2BFE57F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 xml:space="preserve">three = (c.getX() - </w:t>
      </w:r>
      <w:r w:rsidRPr="000D7F86">
        <w:rPr>
          <w:rFonts w:ascii="Consolas" w:hAnsi="Consolas" w:cs="Consolas"/>
          <w:color w:val="808080"/>
          <w:sz w:val="19"/>
          <w:szCs w:val="19"/>
          <w:lang w:val="en-GB"/>
        </w:rPr>
        <w:t>p</w:t>
      </w:r>
      <w:r w:rsidRPr="000D7F86">
        <w:rPr>
          <w:rFonts w:ascii="Consolas" w:hAnsi="Consolas" w:cs="Consolas"/>
          <w:color w:val="000000"/>
          <w:sz w:val="19"/>
          <w:szCs w:val="19"/>
          <w:lang w:val="en-GB"/>
        </w:rPr>
        <w:t xml:space="preserve">.getX()) * (a.getY() - c.getY()) - (a.getX() - c.getX()) * (c.getY() - </w:t>
      </w:r>
      <w:r w:rsidRPr="000D7F86">
        <w:rPr>
          <w:rFonts w:ascii="Consolas" w:hAnsi="Consolas" w:cs="Consolas"/>
          <w:color w:val="808080"/>
          <w:sz w:val="19"/>
          <w:szCs w:val="19"/>
          <w:lang w:val="en-GB"/>
        </w:rPr>
        <w:t>p</w:t>
      </w:r>
      <w:r w:rsidRPr="000D7F86">
        <w:rPr>
          <w:rFonts w:ascii="Consolas" w:hAnsi="Consolas" w:cs="Consolas"/>
          <w:color w:val="000000"/>
          <w:sz w:val="19"/>
          <w:szCs w:val="19"/>
          <w:lang w:val="en-GB"/>
        </w:rPr>
        <w:t>.getY());</w:t>
      </w:r>
    </w:p>
    <w:p w14:paraId="5781480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15B49E8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if</w:t>
      </w:r>
      <w:r w:rsidRPr="000D7F86">
        <w:rPr>
          <w:rFonts w:ascii="Consolas" w:hAnsi="Consolas" w:cs="Consolas"/>
          <w:color w:val="000000"/>
          <w:sz w:val="19"/>
          <w:szCs w:val="19"/>
          <w:lang w:val="en-GB"/>
        </w:rPr>
        <w:t xml:space="preserve"> (one &gt;= 0 &amp;&amp; two &gt;= 0 &amp;&amp; three &gt;= 0 || one &lt;= 0 &amp;&amp; two &lt;= 0 &amp;&amp; three &lt;= 0)</w:t>
      </w:r>
    </w:p>
    <w:p w14:paraId="4D31F85B"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w:t>
      </w:r>
    </w:p>
    <w:p w14:paraId="1111A31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return</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false</w:t>
      </w:r>
      <w:r w:rsidRPr="000D7F86">
        <w:rPr>
          <w:rFonts w:ascii="Consolas" w:hAnsi="Consolas" w:cs="Consolas"/>
          <w:color w:val="000000"/>
          <w:sz w:val="19"/>
          <w:szCs w:val="19"/>
          <w:lang w:val="en-GB"/>
        </w:rPr>
        <w:t>;</w:t>
      </w:r>
    </w:p>
    <w:p w14:paraId="6CA954C8"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w:t>
      </w:r>
    </w:p>
    <w:p w14:paraId="372670C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else</w:t>
      </w:r>
      <w:r w:rsidRPr="000D7F86">
        <w:rPr>
          <w:rFonts w:ascii="Consolas" w:hAnsi="Consolas" w:cs="Consolas"/>
          <w:color w:val="000000"/>
          <w:sz w:val="19"/>
          <w:szCs w:val="19"/>
          <w:lang w:val="en-GB"/>
        </w:rPr>
        <w:t xml:space="preserve"> </w:t>
      </w:r>
    </w:p>
    <w:p w14:paraId="58C20A9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w:t>
      </w:r>
    </w:p>
    <w:p w14:paraId="271C28F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return</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true</w:t>
      </w:r>
      <w:r w:rsidRPr="000D7F86">
        <w:rPr>
          <w:rFonts w:ascii="Consolas" w:hAnsi="Consolas" w:cs="Consolas"/>
          <w:color w:val="000000"/>
          <w:sz w:val="19"/>
          <w:szCs w:val="19"/>
          <w:lang w:val="en-GB"/>
        </w:rPr>
        <w:t>;</w:t>
      </w:r>
    </w:p>
    <w:p w14:paraId="7E5BEF08"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w:t>
      </w:r>
    </w:p>
    <w:p w14:paraId="27EDF04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6E28B77A"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2B13A6AD"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w:t>
      </w:r>
    </w:p>
    <w:p w14:paraId="2BEE0F4B"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66CD7EEB"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 xml:space="preserve"> main()</w:t>
      </w:r>
    </w:p>
    <w:p w14:paraId="748AF2E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w:t>
      </w:r>
    </w:p>
    <w:p w14:paraId="1196947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SetConsoleCP(1251);</w:t>
      </w:r>
    </w:p>
    <w:p w14:paraId="58C96FD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SetConsoleOutputCP(1251);</w:t>
      </w:r>
    </w:p>
    <w:p w14:paraId="42D38AA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srand(time(0));</w:t>
      </w:r>
    </w:p>
    <w:p w14:paraId="487C025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58718D6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2B91AF"/>
          <w:sz w:val="19"/>
          <w:szCs w:val="19"/>
          <w:lang w:val="en-GB"/>
        </w:rPr>
        <w:t>Point</w:t>
      </w:r>
      <w:r w:rsidRPr="000D7F86">
        <w:rPr>
          <w:rFonts w:ascii="Consolas" w:hAnsi="Consolas" w:cs="Consolas"/>
          <w:color w:val="000000"/>
          <w:sz w:val="19"/>
          <w:szCs w:val="19"/>
          <w:lang w:val="en-GB"/>
        </w:rPr>
        <w:t xml:space="preserve"> a(13, 10);</w:t>
      </w:r>
    </w:p>
    <w:p w14:paraId="1749A5A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2B91AF"/>
          <w:sz w:val="19"/>
          <w:szCs w:val="19"/>
          <w:lang w:val="en-GB"/>
        </w:rPr>
        <w:t>Point</w:t>
      </w:r>
      <w:r w:rsidRPr="000D7F86">
        <w:rPr>
          <w:rFonts w:ascii="Consolas" w:hAnsi="Consolas" w:cs="Consolas"/>
          <w:color w:val="000000"/>
          <w:sz w:val="19"/>
          <w:szCs w:val="19"/>
          <w:lang w:val="en-GB"/>
        </w:rPr>
        <w:t xml:space="preserve"> b(20, 13);</w:t>
      </w:r>
    </w:p>
    <w:p w14:paraId="7F656C6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2B91AF"/>
          <w:sz w:val="19"/>
          <w:szCs w:val="19"/>
          <w:lang w:val="en-GB"/>
        </w:rPr>
        <w:t>Point</w:t>
      </w:r>
      <w:r w:rsidRPr="000D7F86">
        <w:rPr>
          <w:rFonts w:ascii="Consolas" w:hAnsi="Consolas" w:cs="Consolas"/>
          <w:color w:val="000000"/>
          <w:sz w:val="19"/>
          <w:szCs w:val="19"/>
          <w:lang w:val="en-GB"/>
        </w:rPr>
        <w:t xml:space="preserve"> c(10, 20);</w:t>
      </w:r>
    </w:p>
    <w:p w14:paraId="70FBCE9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0731020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 xml:space="preserve"> size = 9;</w:t>
      </w:r>
    </w:p>
    <w:p w14:paraId="7E275633"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2B91AF"/>
          <w:sz w:val="19"/>
          <w:szCs w:val="19"/>
          <w:lang w:val="en-GB"/>
        </w:rPr>
        <w:t>Point</w:t>
      </w:r>
      <w:r w:rsidRPr="000D7F86">
        <w:rPr>
          <w:rFonts w:ascii="Consolas" w:hAnsi="Consolas" w:cs="Consolas"/>
          <w:color w:val="000000"/>
          <w:sz w:val="19"/>
          <w:szCs w:val="19"/>
          <w:lang w:val="en-GB"/>
        </w:rPr>
        <w:t xml:space="preserve"> *p = </w:t>
      </w:r>
      <w:r w:rsidRPr="000D7F86">
        <w:rPr>
          <w:rFonts w:ascii="Consolas" w:hAnsi="Consolas" w:cs="Consolas"/>
          <w:color w:val="0000FF"/>
          <w:sz w:val="19"/>
          <w:szCs w:val="19"/>
          <w:lang w:val="en-GB"/>
        </w:rPr>
        <w:t>new</w:t>
      </w:r>
      <w:r w:rsidRPr="000D7F86">
        <w:rPr>
          <w:rFonts w:ascii="Consolas" w:hAnsi="Consolas" w:cs="Consolas"/>
          <w:color w:val="000000"/>
          <w:sz w:val="19"/>
          <w:szCs w:val="19"/>
          <w:lang w:val="en-GB"/>
        </w:rPr>
        <w:t xml:space="preserve"> </w:t>
      </w:r>
      <w:r w:rsidRPr="000D7F86">
        <w:rPr>
          <w:rFonts w:ascii="Consolas" w:hAnsi="Consolas" w:cs="Consolas"/>
          <w:color w:val="2B91AF"/>
          <w:sz w:val="19"/>
          <w:szCs w:val="19"/>
          <w:lang w:val="en-GB"/>
        </w:rPr>
        <w:t>Point</w:t>
      </w:r>
      <w:r w:rsidRPr="000D7F86">
        <w:rPr>
          <w:rFonts w:ascii="Consolas" w:hAnsi="Consolas" w:cs="Consolas"/>
          <w:color w:val="000000"/>
          <w:sz w:val="19"/>
          <w:szCs w:val="19"/>
          <w:lang w:val="en-GB"/>
        </w:rPr>
        <w:t>[size];</w:t>
      </w:r>
    </w:p>
    <w:p w14:paraId="4622E14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2B91AF"/>
          <w:sz w:val="19"/>
          <w:szCs w:val="19"/>
          <w:lang w:val="en-GB"/>
        </w:rPr>
        <w:t>Triangle</w:t>
      </w:r>
      <w:r w:rsidRPr="000D7F86">
        <w:rPr>
          <w:rFonts w:ascii="Consolas" w:hAnsi="Consolas" w:cs="Consolas"/>
          <w:color w:val="000000"/>
          <w:sz w:val="19"/>
          <w:szCs w:val="19"/>
          <w:lang w:val="en-GB"/>
        </w:rPr>
        <w:t xml:space="preserve"> t(a, b, c);</w:t>
      </w:r>
    </w:p>
    <w:p w14:paraId="432A541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49E7C4C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for</w:t>
      </w:r>
      <w:r w:rsidRPr="000D7F86">
        <w:rPr>
          <w:rFonts w:ascii="Consolas" w:hAnsi="Consolas" w:cs="Consolas"/>
          <w:color w:val="000000"/>
          <w:sz w:val="19"/>
          <w:szCs w:val="19"/>
          <w:lang w:val="en-GB"/>
        </w:rPr>
        <w:t xml:space="preserve"> (</w:t>
      </w:r>
      <w:r w:rsidRPr="000D7F86">
        <w:rPr>
          <w:rFonts w:ascii="Consolas" w:hAnsi="Consolas" w:cs="Consolas"/>
          <w:color w:val="2B91AF"/>
          <w:sz w:val="19"/>
          <w:szCs w:val="19"/>
          <w:lang w:val="en-GB"/>
        </w:rPr>
        <w:t>size_t</w:t>
      </w:r>
      <w:r w:rsidRPr="000D7F86">
        <w:rPr>
          <w:rFonts w:ascii="Consolas" w:hAnsi="Consolas" w:cs="Consolas"/>
          <w:color w:val="000000"/>
          <w:sz w:val="19"/>
          <w:szCs w:val="19"/>
          <w:lang w:val="en-GB"/>
        </w:rPr>
        <w:t xml:space="preserve"> i = 0; i &lt; size; i++)</w:t>
      </w:r>
    </w:p>
    <w:p w14:paraId="5B74CD6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2AF8AA5B"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 xml:space="preserve">p[i] </w:t>
      </w:r>
      <w:r w:rsidRPr="000D7F86">
        <w:rPr>
          <w:rFonts w:ascii="Consolas" w:hAnsi="Consolas" w:cs="Consolas"/>
          <w:color w:val="008080"/>
          <w:sz w:val="19"/>
          <w:szCs w:val="19"/>
          <w:lang w:val="en-GB"/>
        </w:rPr>
        <w:t>=</w:t>
      </w:r>
      <w:r w:rsidRPr="000D7F86">
        <w:rPr>
          <w:rFonts w:ascii="Consolas" w:hAnsi="Consolas" w:cs="Consolas"/>
          <w:color w:val="000000"/>
          <w:sz w:val="19"/>
          <w:szCs w:val="19"/>
          <w:lang w:val="en-GB"/>
        </w:rPr>
        <w:t xml:space="preserve"> </w:t>
      </w:r>
      <w:r w:rsidRPr="000D7F86">
        <w:rPr>
          <w:rFonts w:ascii="Consolas" w:hAnsi="Consolas" w:cs="Consolas"/>
          <w:color w:val="2B91AF"/>
          <w:sz w:val="19"/>
          <w:szCs w:val="19"/>
          <w:lang w:val="en-GB"/>
        </w:rPr>
        <w:t>Point</w:t>
      </w:r>
      <w:r w:rsidRPr="000D7F86">
        <w:rPr>
          <w:rFonts w:ascii="Consolas" w:hAnsi="Consolas" w:cs="Consolas"/>
          <w:color w:val="000000"/>
          <w:sz w:val="19"/>
          <w:szCs w:val="19"/>
          <w:lang w:val="en-GB"/>
        </w:rPr>
        <w:t>(rand() % 30, rand() % 30);</w:t>
      </w:r>
    </w:p>
    <w:p w14:paraId="20AC38E8"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if</w:t>
      </w:r>
      <w:r w:rsidRPr="000D7F86">
        <w:rPr>
          <w:rFonts w:ascii="Consolas" w:hAnsi="Consolas" w:cs="Consolas"/>
          <w:color w:val="000000"/>
          <w:sz w:val="19"/>
          <w:szCs w:val="19"/>
          <w:lang w:val="en-GB"/>
        </w:rPr>
        <w:t xml:space="preserve"> (t.check(p[i])) </w:t>
      </w:r>
    </w:p>
    <w:p w14:paraId="0A0FD99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00"/>
          <w:sz w:val="19"/>
          <w:szCs w:val="19"/>
        </w:rPr>
        <w:t>{</w:t>
      </w:r>
    </w:p>
    <w:p w14:paraId="1D1AA63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000000"/>
          <w:sz w:val="19"/>
          <w:szCs w:val="19"/>
        </w:rPr>
        <w:tab/>
      </w:r>
      <w:r w:rsidRPr="000D7F86">
        <w:rPr>
          <w:rFonts w:ascii="Consolas" w:hAnsi="Consolas" w:cs="Consolas"/>
          <w:color w:val="000000"/>
          <w:sz w:val="19"/>
          <w:szCs w:val="19"/>
        </w:rPr>
        <w:tab/>
      </w:r>
      <w:r w:rsidRPr="000D7F86">
        <w:rPr>
          <w:rFonts w:ascii="Consolas" w:hAnsi="Consolas" w:cs="Consolas"/>
          <w:color w:val="000000"/>
          <w:sz w:val="19"/>
          <w:szCs w:val="19"/>
        </w:rPr>
        <w:tab/>
        <w:t>p[i].show();</w:t>
      </w:r>
    </w:p>
    <w:p w14:paraId="226715E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000000"/>
          <w:sz w:val="19"/>
          <w:szCs w:val="19"/>
        </w:rPr>
        <w:tab/>
      </w:r>
      <w:r w:rsidRPr="000D7F86">
        <w:rPr>
          <w:rFonts w:ascii="Consolas" w:hAnsi="Consolas" w:cs="Consolas"/>
          <w:color w:val="000000"/>
          <w:sz w:val="19"/>
          <w:szCs w:val="19"/>
        </w:rPr>
        <w:tab/>
      </w:r>
      <w:r w:rsidRPr="000D7F86">
        <w:rPr>
          <w:rFonts w:ascii="Consolas" w:hAnsi="Consolas" w:cs="Consolas"/>
          <w:color w:val="000000"/>
          <w:sz w:val="19"/>
          <w:szCs w:val="19"/>
        </w:rPr>
        <w:tab/>
        <w:t xml:space="preserve">cout </w:t>
      </w:r>
      <w:r w:rsidRPr="000D7F86">
        <w:rPr>
          <w:rFonts w:ascii="Consolas" w:hAnsi="Consolas" w:cs="Consolas"/>
          <w:color w:val="008080"/>
          <w:sz w:val="19"/>
          <w:szCs w:val="19"/>
        </w:rPr>
        <w:t>&lt;&lt;</w:t>
      </w:r>
      <w:r w:rsidRPr="000D7F86">
        <w:rPr>
          <w:rFonts w:ascii="Consolas" w:hAnsi="Consolas" w:cs="Consolas"/>
          <w:color w:val="000000"/>
          <w:sz w:val="19"/>
          <w:szCs w:val="19"/>
        </w:rPr>
        <w:t xml:space="preserve"> </w:t>
      </w:r>
      <w:r w:rsidRPr="000D7F86">
        <w:rPr>
          <w:rFonts w:ascii="Consolas" w:hAnsi="Consolas" w:cs="Consolas"/>
          <w:color w:val="A31515"/>
          <w:sz w:val="19"/>
          <w:szCs w:val="19"/>
        </w:rPr>
        <w:t>"лежат вне треугольника"</w:t>
      </w:r>
      <w:r w:rsidRPr="000D7F86">
        <w:rPr>
          <w:rFonts w:ascii="Consolas" w:hAnsi="Consolas" w:cs="Consolas"/>
          <w:color w:val="000000"/>
          <w:sz w:val="19"/>
          <w:szCs w:val="19"/>
        </w:rPr>
        <w:t xml:space="preserve"> </w:t>
      </w:r>
      <w:r w:rsidRPr="000D7F86">
        <w:rPr>
          <w:rFonts w:ascii="Consolas" w:hAnsi="Consolas" w:cs="Consolas"/>
          <w:color w:val="008080"/>
          <w:sz w:val="19"/>
          <w:szCs w:val="19"/>
        </w:rPr>
        <w:t>&lt;&lt;</w:t>
      </w:r>
      <w:r w:rsidRPr="000D7F86">
        <w:rPr>
          <w:rFonts w:ascii="Consolas" w:hAnsi="Consolas" w:cs="Consolas"/>
          <w:color w:val="000000"/>
          <w:sz w:val="19"/>
          <w:szCs w:val="19"/>
        </w:rPr>
        <w:t xml:space="preserve"> endl;</w:t>
      </w:r>
    </w:p>
    <w:p w14:paraId="67BEE4F3"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000000"/>
          <w:sz w:val="19"/>
          <w:szCs w:val="19"/>
        </w:rPr>
        <w:tab/>
      </w:r>
      <w:r w:rsidRPr="000D7F86">
        <w:rPr>
          <w:rFonts w:ascii="Consolas" w:hAnsi="Consolas" w:cs="Consolas"/>
          <w:color w:val="000000"/>
          <w:sz w:val="19"/>
          <w:szCs w:val="19"/>
        </w:rPr>
        <w:tab/>
        <w:t>}</w:t>
      </w:r>
    </w:p>
    <w:p w14:paraId="21622F6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000000"/>
          <w:sz w:val="19"/>
          <w:szCs w:val="19"/>
        </w:rPr>
        <w:tab/>
      </w:r>
      <w:r w:rsidRPr="000D7F86">
        <w:rPr>
          <w:rFonts w:ascii="Consolas" w:hAnsi="Consolas" w:cs="Consolas"/>
          <w:color w:val="000000"/>
          <w:sz w:val="19"/>
          <w:szCs w:val="19"/>
        </w:rPr>
        <w:tab/>
      </w:r>
      <w:r w:rsidRPr="000D7F86">
        <w:rPr>
          <w:rFonts w:ascii="Consolas" w:hAnsi="Consolas" w:cs="Consolas"/>
          <w:color w:val="0000FF"/>
          <w:sz w:val="19"/>
          <w:szCs w:val="19"/>
        </w:rPr>
        <w:t>else</w:t>
      </w:r>
      <w:r w:rsidRPr="000D7F86">
        <w:rPr>
          <w:rFonts w:ascii="Consolas" w:hAnsi="Consolas" w:cs="Consolas"/>
          <w:color w:val="000000"/>
          <w:sz w:val="19"/>
          <w:szCs w:val="19"/>
        </w:rPr>
        <w:t xml:space="preserve"> </w:t>
      </w:r>
    </w:p>
    <w:p w14:paraId="4EC20059"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000000"/>
          <w:sz w:val="19"/>
          <w:szCs w:val="19"/>
        </w:rPr>
        <w:tab/>
      </w:r>
      <w:r w:rsidRPr="000D7F86">
        <w:rPr>
          <w:rFonts w:ascii="Consolas" w:hAnsi="Consolas" w:cs="Consolas"/>
          <w:color w:val="000000"/>
          <w:sz w:val="19"/>
          <w:szCs w:val="19"/>
        </w:rPr>
        <w:tab/>
        <w:t>{</w:t>
      </w:r>
    </w:p>
    <w:p w14:paraId="0394466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000000"/>
          <w:sz w:val="19"/>
          <w:szCs w:val="19"/>
        </w:rPr>
        <w:tab/>
      </w:r>
      <w:r w:rsidRPr="000D7F86">
        <w:rPr>
          <w:rFonts w:ascii="Consolas" w:hAnsi="Consolas" w:cs="Consolas"/>
          <w:color w:val="000000"/>
          <w:sz w:val="19"/>
          <w:szCs w:val="19"/>
        </w:rPr>
        <w:tab/>
      </w:r>
      <w:r w:rsidRPr="000D7F86">
        <w:rPr>
          <w:rFonts w:ascii="Consolas" w:hAnsi="Consolas" w:cs="Consolas"/>
          <w:color w:val="000000"/>
          <w:sz w:val="19"/>
          <w:szCs w:val="19"/>
        </w:rPr>
        <w:tab/>
        <w:t>p[i].show();</w:t>
      </w:r>
    </w:p>
    <w:p w14:paraId="6A5E933F"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000000"/>
          <w:sz w:val="19"/>
          <w:szCs w:val="19"/>
        </w:rPr>
        <w:tab/>
      </w:r>
      <w:r w:rsidRPr="000D7F86">
        <w:rPr>
          <w:rFonts w:ascii="Consolas" w:hAnsi="Consolas" w:cs="Consolas"/>
          <w:color w:val="000000"/>
          <w:sz w:val="19"/>
          <w:szCs w:val="19"/>
        </w:rPr>
        <w:tab/>
      </w:r>
      <w:r w:rsidRPr="000D7F86">
        <w:rPr>
          <w:rFonts w:ascii="Consolas" w:hAnsi="Consolas" w:cs="Consolas"/>
          <w:color w:val="000000"/>
          <w:sz w:val="19"/>
          <w:szCs w:val="19"/>
        </w:rPr>
        <w:tab/>
        <w:t xml:space="preserve">cout </w:t>
      </w:r>
      <w:r w:rsidRPr="000D7F86">
        <w:rPr>
          <w:rFonts w:ascii="Consolas" w:hAnsi="Consolas" w:cs="Consolas"/>
          <w:color w:val="008080"/>
          <w:sz w:val="19"/>
          <w:szCs w:val="19"/>
        </w:rPr>
        <w:t>&lt;&lt;</w:t>
      </w:r>
      <w:r w:rsidRPr="000D7F86">
        <w:rPr>
          <w:rFonts w:ascii="Consolas" w:hAnsi="Consolas" w:cs="Consolas"/>
          <w:color w:val="000000"/>
          <w:sz w:val="19"/>
          <w:szCs w:val="19"/>
        </w:rPr>
        <w:t xml:space="preserve"> </w:t>
      </w:r>
      <w:r w:rsidRPr="000D7F86">
        <w:rPr>
          <w:rFonts w:ascii="Consolas" w:hAnsi="Consolas" w:cs="Consolas"/>
          <w:color w:val="A31515"/>
          <w:sz w:val="19"/>
          <w:szCs w:val="19"/>
        </w:rPr>
        <w:t>"лежат внутри треугольника"</w:t>
      </w:r>
      <w:r w:rsidRPr="000D7F86">
        <w:rPr>
          <w:rFonts w:ascii="Consolas" w:hAnsi="Consolas" w:cs="Consolas"/>
          <w:color w:val="000000"/>
          <w:sz w:val="19"/>
          <w:szCs w:val="19"/>
        </w:rPr>
        <w:t xml:space="preserve"> </w:t>
      </w:r>
      <w:r w:rsidRPr="000D7F86">
        <w:rPr>
          <w:rFonts w:ascii="Consolas" w:hAnsi="Consolas" w:cs="Consolas"/>
          <w:color w:val="008080"/>
          <w:sz w:val="19"/>
          <w:szCs w:val="19"/>
        </w:rPr>
        <w:t>&lt;&lt;</w:t>
      </w:r>
      <w:r w:rsidRPr="000D7F86">
        <w:rPr>
          <w:rFonts w:ascii="Consolas" w:hAnsi="Consolas" w:cs="Consolas"/>
          <w:color w:val="000000"/>
          <w:sz w:val="19"/>
          <w:szCs w:val="19"/>
        </w:rPr>
        <w:t xml:space="preserve"> endl;</w:t>
      </w:r>
    </w:p>
    <w:p w14:paraId="4943B4F3"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rPr>
        <w:tab/>
      </w:r>
      <w:r w:rsidRPr="000D7F86">
        <w:rPr>
          <w:rFonts w:ascii="Consolas" w:hAnsi="Consolas" w:cs="Consolas"/>
          <w:color w:val="000000"/>
          <w:sz w:val="19"/>
          <w:szCs w:val="19"/>
        </w:rPr>
        <w:tab/>
      </w:r>
      <w:r w:rsidRPr="000D7F86">
        <w:rPr>
          <w:rFonts w:ascii="Consolas" w:hAnsi="Consolas" w:cs="Consolas"/>
          <w:color w:val="000000"/>
          <w:sz w:val="19"/>
          <w:szCs w:val="19"/>
          <w:lang w:val="en-GB"/>
        </w:rPr>
        <w:t>}</w:t>
      </w:r>
    </w:p>
    <w:p w14:paraId="458198A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17CB333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69787CF3"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for</w:t>
      </w:r>
      <w:r w:rsidRPr="000D7F86">
        <w:rPr>
          <w:rFonts w:ascii="Consolas" w:hAnsi="Consolas" w:cs="Consolas"/>
          <w:color w:val="000000"/>
          <w:sz w:val="19"/>
          <w:szCs w:val="19"/>
          <w:lang w:val="en-GB"/>
        </w:rPr>
        <w:t xml:space="preserve"> (</w:t>
      </w:r>
      <w:r w:rsidRPr="000D7F86">
        <w:rPr>
          <w:rFonts w:ascii="Consolas" w:hAnsi="Consolas" w:cs="Consolas"/>
          <w:color w:val="2B91AF"/>
          <w:sz w:val="19"/>
          <w:szCs w:val="19"/>
          <w:lang w:val="en-GB"/>
        </w:rPr>
        <w:t>size_t</w:t>
      </w:r>
      <w:r w:rsidRPr="000D7F86">
        <w:rPr>
          <w:rFonts w:ascii="Consolas" w:hAnsi="Consolas" w:cs="Consolas"/>
          <w:color w:val="000000"/>
          <w:sz w:val="19"/>
          <w:szCs w:val="19"/>
          <w:lang w:val="en-GB"/>
        </w:rPr>
        <w:t xml:space="preserve"> i = 0; i &lt; size; i++)</w:t>
      </w:r>
    </w:p>
    <w:p w14:paraId="4E5E6A6A"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1725532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p[i].show();</w:t>
      </w:r>
    </w:p>
    <w:p w14:paraId="0DF4CA0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02F8335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06D713B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 xml:space="preserve">cout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"Triangle:"</w:t>
      </w:r>
      <w:r w:rsidRPr="000D7F86">
        <w:rPr>
          <w:rFonts w:ascii="Consolas" w:hAnsi="Consolas" w:cs="Consolas"/>
          <w:color w:val="000000"/>
          <w:sz w:val="19"/>
          <w:szCs w:val="19"/>
          <w:lang w:val="en-GB"/>
        </w:rPr>
        <w:t xml:space="preserve">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endl;</w:t>
      </w:r>
    </w:p>
    <w:p w14:paraId="041BE4F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000000"/>
          <w:sz w:val="19"/>
          <w:szCs w:val="19"/>
          <w:lang w:val="en-GB"/>
        </w:rPr>
        <w:lastRenderedPageBreak/>
        <w:tab/>
      </w:r>
      <w:r w:rsidRPr="000D7F86">
        <w:rPr>
          <w:rFonts w:ascii="Consolas" w:hAnsi="Consolas" w:cs="Consolas"/>
          <w:color w:val="000000"/>
          <w:sz w:val="19"/>
          <w:szCs w:val="19"/>
        </w:rPr>
        <w:t>t.show();</w:t>
      </w:r>
    </w:p>
    <w:p w14:paraId="3D2AC86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000000"/>
          <w:sz w:val="19"/>
          <w:szCs w:val="19"/>
        </w:rPr>
        <w:tab/>
      </w:r>
      <w:r w:rsidRPr="000D7F86">
        <w:rPr>
          <w:rFonts w:ascii="Consolas" w:hAnsi="Consolas" w:cs="Consolas"/>
          <w:color w:val="0000FF"/>
          <w:sz w:val="19"/>
          <w:szCs w:val="19"/>
        </w:rPr>
        <w:t>return</w:t>
      </w:r>
      <w:r w:rsidRPr="000D7F86">
        <w:rPr>
          <w:rFonts w:ascii="Consolas" w:hAnsi="Consolas" w:cs="Consolas"/>
          <w:color w:val="000000"/>
          <w:sz w:val="19"/>
          <w:szCs w:val="19"/>
        </w:rPr>
        <w:t xml:space="preserve"> 0;</w:t>
      </w:r>
    </w:p>
    <w:p w14:paraId="4B6DE7D9" w14:textId="2D593AE5" w:rsidR="000D7F86" w:rsidRPr="000D7F86" w:rsidRDefault="000D7F86" w:rsidP="000D7F86">
      <w:pPr>
        <w:pStyle w:val="a7"/>
        <w:tabs>
          <w:tab w:val="left" w:pos="5745"/>
        </w:tabs>
        <w:ind w:left="709"/>
        <w:rPr>
          <w:rFonts w:ascii="Consolas" w:hAnsi="Consolas" w:cs="Consolas"/>
          <w:color w:val="000000"/>
          <w:sz w:val="19"/>
          <w:szCs w:val="19"/>
        </w:rPr>
      </w:pPr>
      <w:r w:rsidRPr="000D7F86">
        <w:rPr>
          <w:rFonts w:ascii="Consolas" w:hAnsi="Consolas" w:cs="Consolas"/>
          <w:color w:val="000000"/>
          <w:sz w:val="19"/>
          <w:szCs w:val="19"/>
        </w:rPr>
        <w:t>}</w:t>
      </w:r>
    </w:p>
    <w:p w14:paraId="56287FCE" w14:textId="0F6593A5" w:rsidR="000D7F86" w:rsidRPr="000D7F86" w:rsidRDefault="00B41E8D" w:rsidP="000D7F86">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Определить класс «Стек» хранящее вещественное число. Реализовать конструктор копирования. Объявить объект класса.  Добавить в стек несколько элементов извлечь пару элементов и проверить пуст ли стек (т.е. реализовать методы push, pop, is_empty). Написать программу, демонстрирующую все разработанные элементы. Продемонстрировать все разработанные функции.</w:t>
      </w:r>
    </w:p>
    <w:p w14:paraId="6ABBE2D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808080"/>
          <w:sz w:val="19"/>
          <w:szCs w:val="19"/>
          <w:lang w:val="en-GB"/>
        </w:rPr>
        <w:t>#include</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&lt;iostream&gt;</w:t>
      </w:r>
    </w:p>
    <w:p w14:paraId="44FB411B"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808080"/>
          <w:sz w:val="19"/>
          <w:szCs w:val="19"/>
          <w:lang w:val="en-GB"/>
        </w:rPr>
        <w:t>#include</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&lt;Windows.h&gt;</w:t>
      </w:r>
    </w:p>
    <w:p w14:paraId="75FD7635"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808080"/>
          <w:sz w:val="19"/>
          <w:szCs w:val="19"/>
          <w:lang w:val="en-GB"/>
        </w:rPr>
        <w:t>#include</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&lt;vector&gt;</w:t>
      </w:r>
    </w:p>
    <w:p w14:paraId="17ACC173"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808080"/>
          <w:sz w:val="19"/>
          <w:szCs w:val="19"/>
          <w:lang w:val="en-GB"/>
        </w:rPr>
        <w:t>#include</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&lt;algorithm&gt;</w:t>
      </w:r>
    </w:p>
    <w:p w14:paraId="5986055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808080"/>
          <w:sz w:val="19"/>
          <w:szCs w:val="19"/>
          <w:lang w:val="en-GB"/>
        </w:rPr>
        <w:t>#include</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&lt;list&gt;</w:t>
      </w:r>
    </w:p>
    <w:p w14:paraId="0588773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808080"/>
          <w:sz w:val="19"/>
          <w:szCs w:val="19"/>
          <w:lang w:val="en-GB"/>
        </w:rPr>
        <w:t>#include</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&lt;stack&gt;</w:t>
      </w:r>
    </w:p>
    <w:p w14:paraId="5F511AF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FF"/>
          <w:sz w:val="19"/>
          <w:szCs w:val="19"/>
          <w:lang w:val="en-GB"/>
        </w:rPr>
        <w:t>using</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namespace</w:t>
      </w:r>
      <w:r w:rsidRPr="000D7F86">
        <w:rPr>
          <w:rFonts w:ascii="Consolas" w:hAnsi="Consolas" w:cs="Consolas"/>
          <w:color w:val="000000"/>
          <w:sz w:val="19"/>
          <w:szCs w:val="19"/>
          <w:lang w:val="en-GB"/>
        </w:rPr>
        <w:t xml:space="preserve"> std;</w:t>
      </w:r>
    </w:p>
    <w:p w14:paraId="45846E3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048510D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FF"/>
          <w:sz w:val="19"/>
          <w:szCs w:val="19"/>
          <w:lang w:val="en-GB"/>
        </w:rPr>
        <w:t>class</w:t>
      </w:r>
      <w:r w:rsidRPr="000D7F86">
        <w:rPr>
          <w:rFonts w:ascii="Consolas" w:hAnsi="Consolas" w:cs="Consolas"/>
          <w:color w:val="000000"/>
          <w:sz w:val="19"/>
          <w:szCs w:val="19"/>
          <w:lang w:val="en-GB"/>
        </w:rPr>
        <w:t xml:space="preserve"> </w:t>
      </w:r>
      <w:r w:rsidRPr="000D7F86">
        <w:rPr>
          <w:rFonts w:ascii="Consolas" w:hAnsi="Consolas" w:cs="Consolas"/>
          <w:color w:val="2B91AF"/>
          <w:sz w:val="19"/>
          <w:szCs w:val="19"/>
          <w:lang w:val="en-GB"/>
        </w:rPr>
        <w:t>Stack</w:t>
      </w:r>
    </w:p>
    <w:p w14:paraId="7FE2FDC9"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w:t>
      </w:r>
    </w:p>
    <w:p w14:paraId="422EFC6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FF"/>
          <w:sz w:val="19"/>
          <w:szCs w:val="19"/>
          <w:lang w:val="en-GB"/>
        </w:rPr>
        <w:t>private</w:t>
      </w:r>
      <w:r w:rsidRPr="000D7F86">
        <w:rPr>
          <w:rFonts w:ascii="Consolas" w:hAnsi="Consolas" w:cs="Consolas"/>
          <w:color w:val="000000"/>
          <w:sz w:val="19"/>
          <w:szCs w:val="19"/>
          <w:lang w:val="en-GB"/>
        </w:rPr>
        <w:t>:</w:t>
      </w:r>
    </w:p>
    <w:p w14:paraId="1F9518E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2B91AF"/>
          <w:sz w:val="19"/>
          <w:szCs w:val="19"/>
          <w:lang w:val="en-GB"/>
        </w:rPr>
        <w:t>vector</w:t>
      </w:r>
      <w:r w:rsidRPr="000D7F86">
        <w:rPr>
          <w:rFonts w:ascii="Consolas" w:hAnsi="Consolas" w:cs="Consolas"/>
          <w:color w:val="000000"/>
          <w:sz w:val="19"/>
          <w:szCs w:val="19"/>
          <w:lang w:val="en-GB"/>
        </w:rPr>
        <w:t>&lt;</w:t>
      </w:r>
      <w:r w:rsidRPr="000D7F86">
        <w:rPr>
          <w:rFonts w:ascii="Consolas" w:hAnsi="Consolas" w:cs="Consolas"/>
          <w:color w:val="0000FF"/>
          <w:sz w:val="19"/>
          <w:szCs w:val="19"/>
          <w:lang w:val="en-GB"/>
        </w:rPr>
        <w:t>double</w:t>
      </w:r>
      <w:r w:rsidRPr="000D7F86">
        <w:rPr>
          <w:rFonts w:ascii="Consolas" w:hAnsi="Consolas" w:cs="Consolas"/>
          <w:color w:val="000000"/>
          <w:sz w:val="19"/>
          <w:szCs w:val="19"/>
          <w:lang w:val="en-GB"/>
        </w:rPr>
        <w:t>&gt;stack;</w:t>
      </w:r>
    </w:p>
    <w:p w14:paraId="35E89BC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 xml:space="preserve"> next_index;</w:t>
      </w:r>
    </w:p>
    <w:p w14:paraId="37ACD69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7CB0582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FF"/>
          <w:sz w:val="19"/>
          <w:szCs w:val="19"/>
          <w:lang w:val="en-GB"/>
        </w:rPr>
        <w:t>public</w:t>
      </w:r>
      <w:r w:rsidRPr="000D7F86">
        <w:rPr>
          <w:rFonts w:ascii="Consolas" w:hAnsi="Consolas" w:cs="Consolas"/>
          <w:color w:val="000000"/>
          <w:sz w:val="19"/>
          <w:szCs w:val="19"/>
          <w:lang w:val="en-GB"/>
        </w:rPr>
        <w:t>:</w:t>
      </w:r>
    </w:p>
    <w:p w14:paraId="1431F9E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Stack()</w:t>
      </w:r>
    </w:p>
    <w:p w14:paraId="5C4DD063"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3040574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2F604B08"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1C2B3365"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void</w:t>
      </w:r>
      <w:r w:rsidRPr="000D7F86">
        <w:rPr>
          <w:rFonts w:ascii="Consolas" w:hAnsi="Consolas" w:cs="Consolas"/>
          <w:color w:val="000000"/>
          <w:sz w:val="19"/>
          <w:szCs w:val="19"/>
          <w:lang w:val="en-GB"/>
        </w:rPr>
        <w:t xml:space="preserve"> push(</w:t>
      </w: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 xml:space="preserve"> &amp;&amp;</w:t>
      </w:r>
      <w:r w:rsidRPr="000D7F86">
        <w:rPr>
          <w:rFonts w:ascii="Consolas" w:hAnsi="Consolas" w:cs="Consolas"/>
          <w:color w:val="808080"/>
          <w:sz w:val="19"/>
          <w:szCs w:val="19"/>
          <w:lang w:val="en-GB"/>
        </w:rPr>
        <w:t>_val</w:t>
      </w:r>
      <w:r w:rsidRPr="000D7F86">
        <w:rPr>
          <w:rFonts w:ascii="Consolas" w:hAnsi="Consolas" w:cs="Consolas"/>
          <w:color w:val="000000"/>
          <w:sz w:val="19"/>
          <w:szCs w:val="19"/>
          <w:lang w:val="en-GB"/>
        </w:rPr>
        <w:t>)</w:t>
      </w:r>
    </w:p>
    <w:p w14:paraId="405F7A1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29DB9A6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 xml:space="preserve">-&gt;stack.insert(stack.begin() </w:t>
      </w:r>
      <w:r w:rsidRPr="000D7F86">
        <w:rPr>
          <w:rFonts w:ascii="Consolas" w:hAnsi="Consolas" w:cs="Consolas"/>
          <w:color w:val="008080"/>
          <w:sz w:val="19"/>
          <w:szCs w:val="19"/>
          <w:lang w:val="en-GB"/>
        </w:rPr>
        <w:t>+</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 xml:space="preserve">-&gt;next_index++, </w:t>
      </w:r>
      <w:r w:rsidRPr="000D7F86">
        <w:rPr>
          <w:rFonts w:ascii="Consolas" w:hAnsi="Consolas" w:cs="Consolas"/>
          <w:color w:val="808080"/>
          <w:sz w:val="19"/>
          <w:szCs w:val="19"/>
          <w:lang w:val="en-GB"/>
        </w:rPr>
        <w:t>_val</w:t>
      </w:r>
      <w:r w:rsidRPr="000D7F86">
        <w:rPr>
          <w:rFonts w:ascii="Consolas" w:hAnsi="Consolas" w:cs="Consolas"/>
          <w:color w:val="000000"/>
          <w:sz w:val="19"/>
          <w:szCs w:val="19"/>
          <w:lang w:val="en-GB"/>
        </w:rPr>
        <w:t>);</w:t>
      </w:r>
    </w:p>
    <w:p w14:paraId="68BE1C6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605593B5"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4E10683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void</w:t>
      </w:r>
      <w:r w:rsidRPr="000D7F86">
        <w:rPr>
          <w:rFonts w:ascii="Consolas" w:hAnsi="Consolas" w:cs="Consolas"/>
          <w:color w:val="000000"/>
          <w:sz w:val="19"/>
          <w:szCs w:val="19"/>
          <w:lang w:val="en-GB"/>
        </w:rPr>
        <w:t xml:space="preserve"> pop()</w:t>
      </w:r>
    </w:p>
    <w:p w14:paraId="667BABB3"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3176CD1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-&gt;stack.pop_back();</w:t>
      </w:r>
    </w:p>
    <w:p w14:paraId="35A5D34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sort(</w:t>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 xml:space="preserve">-&gt;stack.rbegin(), </w:t>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-&gt;stack.rend());</w:t>
      </w:r>
    </w:p>
    <w:p w14:paraId="35A6226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4183AA2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732486D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void</w:t>
      </w:r>
      <w:r w:rsidRPr="000D7F86">
        <w:rPr>
          <w:rFonts w:ascii="Consolas" w:hAnsi="Consolas" w:cs="Consolas"/>
          <w:color w:val="000000"/>
          <w:sz w:val="19"/>
          <w:szCs w:val="19"/>
          <w:lang w:val="en-GB"/>
        </w:rPr>
        <w:t xml:space="preserve"> show()</w:t>
      </w:r>
    </w:p>
    <w:p w14:paraId="5B55E808"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09B3538D"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for</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 xml:space="preserve"> i = 0; i &lt; stack.size(); i++)</w:t>
      </w:r>
    </w:p>
    <w:p w14:paraId="3F98F72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w:t>
      </w:r>
    </w:p>
    <w:p w14:paraId="6A4D7B9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 xml:space="preserve">cout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-&gt;stack</w:t>
      </w:r>
      <w:r w:rsidRPr="000D7F86">
        <w:rPr>
          <w:rFonts w:ascii="Consolas" w:hAnsi="Consolas" w:cs="Consolas"/>
          <w:color w:val="008080"/>
          <w:sz w:val="19"/>
          <w:szCs w:val="19"/>
          <w:lang w:val="en-GB"/>
        </w:rPr>
        <w:t>[</w:t>
      </w:r>
      <w:r w:rsidRPr="000D7F86">
        <w:rPr>
          <w:rFonts w:ascii="Consolas" w:hAnsi="Consolas" w:cs="Consolas"/>
          <w:color w:val="000000"/>
          <w:sz w:val="19"/>
          <w:szCs w:val="19"/>
          <w:lang w:val="en-GB"/>
        </w:rPr>
        <w:t>i</w:t>
      </w:r>
      <w:r w:rsidRPr="000D7F86">
        <w:rPr>
          <w:rFonts w:ascii="Consolas" w:hAnsi="Consolas" w:cs="Consolas"/>
          <w:color w:val="008080"/>
          <w:sz w:val="19"/>
          <w:szCs w:val="19"/>
          <w:lang w:val="en-GB"/>
        </w:rPr>
        <w:t>]</w:t>
      </w:r>
      <w:r w:rsidRPr="000D7F86">
        <w:rPr>
          <w:rFonts w:ascii="Consolas" w:hAnsi="Consolas" w:cs="Consolas"/>
          <w:color w:val="000000"/>
          <w:sz w:val="19"/>
          <w:szCs w:val="19"/>
          <w:lang w:val="en-GB"/>
        </w:rPr>
        <w:t xml:space="preserve">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 '</w:t>
      </w:r>
      <w:r w:rsidRPr="000D7F86">
        <w:rPr>
          <w:rFonts w:ascii="Consolas" w:hAnsi="Consolas" w:cs="Consolas"/>
          <w:color w:val="000000"/>
          <w:sz w:val="19"/>
          <w:szCs w:val="19"/>
          <w:lang w:val="en-GB"/>
        </w:rPr>
        <w:t xml:space="preserve">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endl;</w:t>
      </w:r>
    </w:p>
    <w:p w14:paraId="398B181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w:t>
      </w:r>
    </w:p>
    <w:p w14:paraId="2827E1BB"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1D0B7F5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5D207C6D"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bool</w:t>
      </w:r>
      <w:r w:rsidRPr="000D7F86">
        <w:rPr>
          <w:rFonts w:ascii="Consolas" w:hAnsi="Consolas" w:cs="Consolas"/>
          <w:color w:val="000000"/>
          <w:sz w:val="19"/>
          <w:szCs w:val="19"/>
          <w:lang w:val="en-GB"/>
        </w:rPr>
        <w:t xml:space="preserve"> isEmpty()</w:t>
      </w:r>
    </w:p>
    <w:p w14:paraId="4252434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68ECDBC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if</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-&gt;stack.empty())</w:t>
      </w:r>
    </w:p>
    <w:p w14:paraId="61B8565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return</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true</w:t>
      </w:r>
      <w:r w:rsidRPr="000D7F86">
        <w:rPr>
          <w:rFonts w:ascii="Consolas" w:hAnsi="Consolas" w:cs="Consolas"/>
          <w:color w:val="000000"/>
          <w:sz w:val="19"/>
          <w:szCs w:val="19"/>
          <w:lang w:val="en-GB"/>
        </w:rPr>
        <w:t>;</w:t>
      </w:r>
    </w:p>
    <w:p w14:paraId="77D4CA13"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else</w:t>
      </w:r>
    </w:p>
    <w:p w14:paraId="39593AE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return</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false</w:t>
      </w:r>
      <w:r w:rsidRPr="000D7F86">
        <w:rPr>
          <w:rFonts w:ascii="Consolas" w:hAnsi="Consolas" w:cs="Consolas"/>
          <w:color w:val="000000"/>
          <w:sz w:val="19"/>
          <w:szCs w:val="19"/>
          <w:lang w:val="en-GB"/>
        </w:rPr>
        <w:t>;</w:t>
      </w:r>
    </w:p>
    <w:p w14:paraId="2F34ACDF"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12D8A66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1C748A8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Stack(</w:t>
      </w:r>
      <w:r w:rsidRPr="000D7F86">
        <w:rPr>
          <w:rFonts w:ascii="Consolas" w:hAnsi="Consolas" w:cs="Consolas"/>
          <w:color w:val="0000FF"/>
          <w:sz w:val="19"/>
          <w:szCs w:val="19"/>
          <w:lang w:val="en-GB"/>
        </w:rPr>
        <w:t>const</w:t>
      </w:r>
      <w:r w:rsidRPr="000D7F86">
        <w:rPr>
          <w:rFonts w:ascii="Consolas" w:hAnsi="Consolas" w:cs="Consolas"/>
          <w:color w:val="000000"/>
          <w:sz w:val="19"/>
          <w:szCs w:val="19"/>
          <w:lang w:val="en-GB"/>
        </w:rPr>
        <w:t xml:space="preserve"> </w:t>
      </w:r>
      <w:r w:rsidRPr="000D7F86">
        <w:rPr>
          <w:rFonts w:ascii="Consolas" w:hAnsi="Consolas" w:cs="Consolas"/>
          <w:color w:val="2B91AF"/>
          <w:sz w:val="19"/>
          <w:szCs w:val="19"/>
          <w:lang w:val="en-GB"/>
        </w:rPr>
        <w:t>Stack</w:t>
      </w:r>
      <w:r w:rsidRPr="000D7F86">
        <w:rPr>
          <w:rFonts w:ascii="Consolas" w:hAnsi="Consolas" w:cs="Consolas"/>
          <w:color w:val="000000"/>
          <w:sz w:val="19"/>
          <w:szCs w:val="19"/>
          <w:lang w:val="en-GB"/>
        </w:rPr>
        <w:t xml:space="preserve"> &amp;</w:t>
      </w:r>
      <w:r w:rsidRPr="000D7F86">
        <w:rPr>
          <w:rFonts w:ascii="Consolas" w:hAnsi="Consolas" w:cs="Consolas"/>
          <w:color w:val="808080"/>
          <w:sz w:val="19"/>
          <w:szCs w:val="19"/>
          <w:lang w:val="en-GB"/>
        </w:rPr>
        <w:t>other</w:t>
      </w:r>
      <w:r w:rsidRPr="000D7F86">
        <w:rPr>
          <w:rFonts w:ascii="Consolas" w:hAnsi="Consolas" w:cs="Consolas"/>
          <w:color w:val="000000"/>
          <w:sz w:val="19"/>
          <w:szCs w:val="19"/>
          <w:lang w:val="en-GB"/>
        </w:rPr>
        <w:t>)</w:t>
      </w:r>
    </w:p>
    <w:p w14:paraId="3DF2E6A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2A86B848"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 xml:space="preserve">-&gt;next_index = </w:t>
      </w:r>
      <w:r w:rsidRPr="000D7F86">
        <w:rPr>
          <w:rFonts w:ascii="Consolas" w:hAnsi="Consolas" w:cs="Consolas"/>
          <w:color w:val="808080"/>
          <w:sz w:val="19"/>
          <w:szCs w:val="19"/>
          <w:lang w:val="en-GB"/>
        </w:rPr>
        <w:t>other</w:t>
      </w:r>
      <w:r w:rsidRPr="000D7F86">
        <w:rPr>
          <w:rFonts w:ascii="Consolas" w:hAnsi="Consolas" w:cs="Consolas"/>
          <w:color w:val="000000"/>
          <w:sz w:val="19"/>
          <w:szCs w:val="19"/>
          <w:lang w:val="en-GB"/>
        </w:rPr>
        <w:t>.next_index;</w:t>
      </w:r>
    </w:p>
    <w:p w14:paraId="0D587D6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for</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 xml:space="preserve"> i = 0; i &lt; </w:t>
      </w:r>
      <w:r w:rsidRPr="000D7F86">
        <w:rPr>
          <w:rFonts w:ascii="Consolas" w:hAnsi="Consolas" w:cs="Consolas"/>
          <w:color w:val="808080"/>
          <w:sz w:val="19"/>
          <w:szCs w:val="19"/>
          <w:lang w:val="en-GB"/>
        </w:rPr>
        <w:t>other</w:t>
      </w:r>
      <w:r w:rsidRPr="000D7F86">
        <w:rPr>
          <w:rFonts w:ascii="Consolas" w:hAnsi="Consolas" w:cs="Consolas"/>
          <w:color w:val="000000"/>
          <w:sz w:val="19"/>
          <w:szCs w:val="19"/>
          <w:lang w:val="en-GB"/>
        </w:rPr>
        <w:t>.stack.size(); i++)</w:t>
      </w:r>
    </w:p>
    <w:p w14:paraId="16D054DB"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w:t>
      </w:r>
    </w:p>
    <w:p w14:paraId="51540703"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-&gt;stack.push_back(</w:t>
      </w:r>
      <w:r w:rsidRPr="000D7F86">
        <w:rPr>
          <w:rFonts w:ascii="Consolas" w:hAnsi="Consolas" w:cs="Consolas"/>
          <w:color w:val="808080"/>
          <w:sz w:val="19"/>
          <w:szCs w:val="19"/>
          <w:lang w:val="en-GB"/>
        </w:rPr>
        <w:t>other</w:t>
      </w:r>
      <w:r w:rsidRPr="000D7F86">
        <w:rPr>
          <w:rFonts w:ascii="Consolas" w:hAnsi="Consolas" w:cs="Consolas"/>
          <w:color w:val="000000"/>
          <w:sz w:val="19"/>
          <w:szCs w:val="19"/>
          <w:lang w:val="en-GB"/>
        </w:rPr>
        <w:t>.stack</w:t>
      </w:r>
      <w:r w:rsidRPr="000D7F86">
        <w:rPr>
          <w:rFonts w:ascii="Consolas" w:hAnsi="Consolas" w:cs="Consolas"/>
          <w:color w:val="008080"/>
          <w:sz w:val="19"/>
          <w:szCs w:val="19"/>
          <w:lang w:val="en-GB"/>
        </w:rPr>
        <w:t>[</w:t>
      </w:r>
      <w:r w:rsidRPr="000D7F86">
        <w:rPr>
          <w:rFonts w:ascii="Consolas" w:hAnsi="Consolas" w:cs="Consolas"/>
          <w:color w:val="000000"/>
          <w:sz w:val="19"/>
          <w:szCs w:val="19"/>
          <w:lang w:val="en-GB"/>
        </w:rPr>
        <w:t>i</w:t>
      </w:r>
      <w:r w:rsidRPr="000D7F86">
        <w:rPr>
          <w:rFonts w:ascii="Consolas" w:hAnsi="Consolas" w:cs="Consolas"/>
          <w:color w:val="008080"/>
          <w:sz w:val="19"/>
          <w:szCs w:val="19"/>
          <w:lang w:val="en-GB"/>
        </w:rPr>
        <w:t>]</w:t>
      </w:r>
      <w:r w:rsidRPr="000D7F86">
        <w:rPr>
          <w:rFonts w:ascii="Consolas" w:hAnsi="Consolas" w:cs="Consolas"/>
          <w:color w:val="000000"/>
          <w:sz w:val="19"/>
          <w:szCs w:val="19"/>
          <w:lang w:val="en-GB"/>
        </w:rPr>
        <w:t>);</w:t>
      </w:r>
    </w:p>
    <w:p w14:paraId="1F9DD36F"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w:t>
      </w:r>
    </w:p>
    <w:p w14:paraId="04C51EE5" w14:textId="77777777" w:rsidR="000D7F86" w:rsidRPr="000D7F86" w:rsidRDefault="000D7F86" w:rsidP="000D7F86">
      <w:pPr>
        <w:autoSpaceDE w:val="0"/>
        <w:autoSpaceDN w:val="0"/>
        <w:adjustRightInd w:val="0"/>
        <w:spacing w:after="0"/>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193EFB4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w:t>
      </w:r>
    </w:p>
    <w:p w14:paraId="203B971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291FDFDD"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46DBF5F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 xml:space="preserve"> main()</w:t>
      </w:r>
    </w:p>
    <w:p w14:paraId="7F77753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w:t>
      </w:r>
    </w:p>
    <w:p w14:paraId="24D8CE8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SetConsoleCP(1251);</w:t>
      </w:r>
    </w:p>
    <w:p w14:paraId="2C78853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SetConsoleOutputCP(1251);</w:t>
      </w:r>
    </w:p>
    <w:p w14:paraId="269C275D"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4F9EE91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 xml:space="preserve">cout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w:t>
      </w:r>
      <w:r w:rsidRPr="000D7F86">
        <w:rPr>
          <w:rFonts w:ascii="Consolas" w:hAnsi="Consolas" w:cs="Consolas"/>
          <w:color w:val="A31515"/>
          <w:sz w:val="19"/>
          <w:szCs w:val="19"/>
        </w:rPr>
        <w:t>Стандартный</w:t>
      </w:r>
      <w:r w:rsidRPr="000D7F86">
        <w:rPr>
          <w:rFonts w:ascii="Consolas" w:hAnsi="Consolas" w:cs="Consolas"/>
          <w:color w:val="A31515"/>
          <w:sz w:val="19"/>
          <w:szCs w:val="19"/>
          <w:lang w:val="en-GB"/>
        </w:rPr>
        <w:t xml:space="preserve"> </w:t>
      </w:r>
      <w:r w:rsidRPr="000D7F86">
        <w:rPr>
          <w:rFonts w:ascii="Consolas" w:hAnsi="Consolas" w:cs="Consolas"/>
          <w:color w:val="A31515"/>
          <w:sz w:val="19"/>
          <w:szCs w:val="19"/>
        </w:rPr>
        <w:t>стек</w:t>
      </w:r>
      <w:r w:rsidRPr="000D7F86">
        <w:rPr>
          <w:rFonts w:ascii="Consolas" w:hAnsi="Consolas" w:cs="Consolas"/>
          <w:color w:val="A31515"/>
          <w:sz w:val="19"/>
          <w:szCs w:val="19"/>
          <w:lang w:val="en-GB"/>
        </w:rPr>
        <w:t>"</w:t>
      </w:r>
      <w:r w:rsidRPr="000D7F86">
        <w:rPr>
          <w:rFonts w:ascii="Consolas" w:hAnsi="Consolas" w:cs="Consolas"/>
          <w:color w:val="000000"/>
          <w:sz w:val="19"/>
          <w:szCs w:val="19"/>
          <w:lang w:val="en-GB"/>
        </w:rPr>
        <w:t xml:space="preserve">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endl;</w:t>
      </w:r>
    </w:p>
    <w:p w14:paraId="1E60C3B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2B91AF"/>
          <w:sz w:val="19"/>
          <w:szCs w:val="19"/>
          <w:lang w:val="en-GB"/>
        </w:rPr>
        <w:t>stack</w:t>
      </w:r>
      <w:r w:rsidRPr="000D7F86">
        <w:rPr>
          <w:rFonts w:ascii="Consolas" w:hAnsi="Consolas" w:cs="Consolas"/>
          <w:color w:val="000000"/>
          <w:sz w:val="19"/>
          <w:szCs w:val="19"/>
          <w:lang w:val="en-GB"/>
        </w:rPr>
        <w:t>&lt;</w:t>
      </w: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&gt; b;</w:t>
      </w:r>
    </w:p>
    <w:p w14:paraId="01410B5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b.push(1);</w:t>
      </w:r>
    </w:p>
    <w:p w14:paraId="375CC38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b.push(3);</w:t>
      </w:r>
    </w:p>
    <w:p w14:paraId="7CC4D67F"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b.push(5);</w:t>
      </w:r>
    </w:p>
    <w:p w14:paraId="2665B90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b.pop();</w:t>
      </w:r>
    </w:p>
    <w:p w14:paraId="2777206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while</w:t>
      </w:r>
      <w:r w:rsidRPr="000D7F86">
        <w:rPr>
          <w:rFonts w:ascii="Consolas" w:hAnsi="Consolas" w:cs="Consolas"/>
          <w:color w:val="000000"/>
          <w:sz w:val="19"/>
          <w:szCs w:val="19"/>
          <w:lang w:val="en-GB"/>
        </w:rPr>
        <w:t xml:space="preserve"> (!b.empty())</w:t>
      </w:r>
    </w:p>
    <w:p w14:paraId="2021C18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4A09B919"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 xml:space="preserve">cout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b.top()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endl;</w:t>
      </w:r>
    </w:p>
    <w:p w14:paraId="720ECD3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b.pop();</w:t>
      </w:r>
    </w:p>
    <w:p w14:paraId="3CE4C99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3015BE3B"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p>
    <w:p w14:paraId="4D2FAF4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 xml:space="preserve">cout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w:t>
      </w:r>
      <w:r w:rsidRPr="000D7F86">
        <w:rPr>
          <w:rFonts w:ascii="Consolas" w:hAnsi="Consolas" w:cs="Consolas"/>
          <w:color w:val="A31515"/>
          <w:sz w:val="19"/>
          <w:szCs w:val="19"/>
        </w:rPr>
        <w:t>Мой</w:t>
      </w:r>
      <w:r w:rsidRPr="000D7F86">
        <w:rPr>
          <w:rFonts w:ascii="Consolas" w:hAnsi="Consolas" w:cs="Consolas"/>
          <w:color w:val="A31515"/>
          <w:sz w:val="19"/>
          <w:szCs w:val="19"/>
          <w:lang w:val="en-GB"/>
        </w:rPr>
        <w:t xml:space="preserve"> </w:t>
      </w:r>
      <w:r w:rsidRPr="000D7F86">
        <w:rPr>
          <w:rFonts w:ascii="Consolas" w:hAnsi="Consolas" w:cs="Consolas"/>
          <w:color w:val="A31515"/>
          <w:sz w:val="19"/>
          <w:szCs w:val="19"/>
        </w:rPr>
        <w:t>стек</w:t>
      </w:r>
      <w:r w:rsidRPr="000D7F86">
        <w:rPr>
          <w:rFonts w:ascii="Consolas" w:hAnsi="Consolas" w:cs="Consolas"/>
          <w:color w:val="A31515"/>
          <w:sz w:val="19"/>
          <w:szCs w:val="19"/>
          <w:lang w:val="en-GB"/>
        </w:rPr>
        <w:t>"</w:t>
      </w:r>
      <w:r w:rsidRPr="000D7F86">
        <w:rPr>
          <w:rFonts w:ascii="Consolas" w:hAnsi="Consolas" w:cs="Consolas"/>
          <w:color w:val="000000"/>
          <w:sz w:val="19"/>
          <w:szCs w:val="19"/>
          <w:lang w:val="en-GB"/>
        </w:rPr>
        <w:t xml:space="preserve">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endl;</w:t>
      </w:r>
    </w:p>
    <w:p w14:paraId="396337F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2B91AF"/>
          <w:sz w:val="19"/>
          <w:szCs w:val="19"/>
          <w:lang w:val="en-GB"/>
        </w:rPr>
        <w:t>Stack</w:t>
      </w:r>
      <w:r w:rsidRPr="000D7F86">
        <w:rPr>
          <w:rFonts w:ascii="Consolas" w:hAnsi="Consolas" w:cs="Consolas"/>
          <w:color w:val="000000"/>
          <w:sz w:val="19"/>
          <w:szCs w:val="19"/>
          <w:lang w:val="en-GB"/>
        </w:rPr>
        <w:t xml:space="preserve"> a;</w:t>
      </w:r>
    </w:p>
    <w:p w14:paraId="2E65DE89"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a.push(1);</w:t>
      </w:r>
    </w:p>
    <w:p w14:paraId="1516FA4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a.push(3);</w:t>
      </w:r>
    </w:p>
    <w:p w14:paraId="2D8C145D"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a.push(5);</w:t>
      </w:r>
    </w:p>
    <w:p w14:paraId="71F611D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a.pop();</w:t>
      </w:r>
    </w:p>
    <w:p w14:paraId="08167D8F"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61DB898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2B91AF"/>
          <w:sz w:val="19"/>
          <w:szCs w:val="19"/>
          <w:lang w:val="en-GB"/>
        </w:rPr>
        <w:t>Stack</w:t>
      </w:r>
      <w:r w:rsidRPr="000D7F86">
        <w:rPr>
          <w:rFonts w:ascii="Consolas" w:hAnsi="Consolas" w:cs="Consolas"/>
          <w:color w:val="000000"/>
          <w:sz w:val="19"/>
          <w:szCs w:val="19"/>
          <w:lang w:val="en-GB"/>
        </w:rPr>
        <w:t xml:space="preserve"> c;</w:t>
      </w:r>
    </w:p>
    <w:p w14:paraId="3E37CAD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 xml:space="preserve">c </w:t>
      </w:r>
      <w:r w:rsidRPr="000D7F86">
        <w:rPr>
          <w:rFonts w:ascii="Consolas" w:hAnsi="Consolas" w:cs="Consolas"/>
          <w:color w:val="008080"/>
          <w:sz w:val="19"/>
          <w:szCs w:val="19"/>
          <w:lang w:val="en-GB"/>
        </w:rPr>
        <w:t>=</w:t>
      </w:r>
      <w:r w:rsidRPr="000D7F86">
        <w:rPr>
          <w:rFonts w:ascii="Consolas" w:hAnsi="Consolas" w:cs="Consolas"/>
          <w:color w:val="000000"/>
          <w:sz w:val="19"/>
          <w:szCs w:val="19"/>
          <w:lang w:val="en-GB"/>
        </w:rPr>
        <w:t xml:space="preserve"> a;</w:t>
      </w:r>
    </w:p>
    <w:p w14:paraId="7D6CBEC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000000"/>
          <w:sz w:val="19"/>
          <w:szCs w:val="19"/>
          <w:lang w:val="en-GB"/>
        </w:rPr>
        <w:tab/>
        <w:t>c</w:t>
      </w:r>
      <w:r w:rsidRPr="000D7F86">
        <w:rPr>
          <w:rFonts w:ascii="Consolas" w:hAnsi="Consolas" w:cs="Consolas"/>
          <w:color w:val="000000"/>
          <w:sz w:val="19"/>
          <w:szCs w:val="19"/>
        </w:rPr>
        <w:t>.</w:t>
      </w:r>
      <w:r w:rsidRPr="000D7F86">
        <w:rPr>
          <w:rFonts w:ascii="Consolas" w:hAnsi="Consolas" w:cs="Consolas"/>
          <w:color w:val="000000"/>
          <w:sz w:val="19"/>
          <w:szCs w:val="19"/>
          <w:lang w:val="en-GB"/>
        </w:rPr>
        <w:t>show</w:t>
      </w:r>
      <w:r w:rsidRPr="000D7F86">
        <w:rPr>
          <w:rFonts w:ascii="Consolas" w:hAnsi="Consolas" w:cs="Consolas"/>
          <w:color w:val="000000"/>
          <w:sz w:val="19"/>
          <w:szCs w:val="19"/>
        </w:rPr>
        <w:t>();</w:t>
      </w:r>
    </w:p>
    <w:p w14:paraId="4FDF554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p>
    <w:p w14:paraId="45D8144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000000"/>
          <w:sz w:val="19"/>
          <w:szCs w:val="19"/>
        </w:rPr>
        <w:tab/>
      </w:r>
      <w:r w:rsidRPr="000D7F86">
        <w:rPr>
          <w:rFonts w:ascii="Consolas" w:hAnsi="Consolas" w:cs="Consolas"/>
          <w:color w:val="0000FF"/>
          <w:sz w:val="19"/>
          <w:szCs w:val="19"/>
          <w:lang w:val="en-GB"/>
        </w:rPr>
        <w:t>return</w:t>
      </w:r>
      <w:r w:rsidRPr="000D7F86">
        <w:rPr>
          <w:rFonts w:ascii="Consolas" w:hAnsi="Consolas" w:cs="Consolas"/>
          <w:color w:val="000000"/>
          <w:sz w:val="19"/>
          <w:szCs w:val="19"/>
        </w:rPr>
        <w:t xml:space="preserve"> 0;</w:t>
      </w:r>
    </w:p>
    <w:p w14:paraId="0D8E050A"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000000"/>
          <w:sz w:val="19"/>
          <w:szCs w:val="19"/>
        </w:rPr>
        <w:t>}</w:t>
      </w:r>
    </w:p>
    <w:p w14:paraId="1C641B0A" w14:textId="77777777" w:rsidR="000D7F86" w:rsidRPr="000D7F86" w:rsidRDefault="000D7F86" w:rsidP="000D7F86">
      <w:pPr>
        <w:pStyle w:val="a7"/>
        <w:spacing w:after="0"/>
        <w:ind w:left="709"/>
        <w:jc w:val="both"/>
        <w:rPr>
          <w:rFonts w:cs="Times New Roman"/>
          <w:sz w:val="24"/>
          <w:szCs w:val="24"/>
        </w:rPr>
      </w:pPr>
    </w:p>
    <w:p w14:paraId="2177ACB0" w14:textId="77777777" w:rsidR="000D7F86" w:rsidRPr="00EA2804" w:rsidRDefault="000D7F86" w:rsidP="000D7F86">
      <w:pPr>
        <w:spacing w:after="0" w:line="240" w:lineRule="auto"/>
        <w:ind w:left="709"/>
        <w:jc w:val="both"/>
        <w:rPr>
          <w:rFonts w:ascii="Times New Roman" w:hAnsi="Times New Roman" w:cs="Times New Roman"/>
          <w:sz w:val="28"/>
          <w:szCs w:val="28"/>
        </w:rPr>
      </w:pPr>
    </w:p>
    <w:p w14:paraId="3F483B51" w14:textId="2A92E93A" w:rsidR="00B41E8D"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Определить класс «Очередь» хранящее символ. Реализовать конструктор копирования. Объявить объект класса.  Добавить в очередь несколько элементов извлечь пару элементов и проверить пуста ли очередь (т.е. реализовать методы push, pop, is_empty). Написать программу, демонстрирующую все разработанные элементы. Продемонстрировать все разработанные функции.</w:t>
      </w:r>
    </w:p>
    <w:p w14:paraId="36DA41DA" w14:textId="77777777" w:rsidR="000D7F86" w:rsidRPr="000D7F86" w:rsidRDefault="000D7F86" w:rsidP="000D7F86">
      <w:pPr>
        <w:spacing w:after="0" w:line="240" w:lineRule="auto"/>
        <w:ind w:left="709"/>
        <w:jc w:val="both"/>
        <w:rPr>
          <w:rFonts w:ascii="Times New Roman" w:hAnsi="Times New Roman" w:cs="Times New Roman"/>
          <w:sz w:val="28"/>
          <w:szCs w:val="28"/>
        </w:rPr>
      </w:pPr>
    </w:p>
    <w:p w14:paraId="6E1D1BB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&lt;iostream&gt;</w:t>
      </w:r>
    </w:p>
    <w:p w14:paraId="6DBE0FC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&lt;Windows.h&gt;</w:t>
      </w:r>
    </w:p>
    <w:p w14:paraId="2F712C4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#include &lt;vector&gt;</w:t>
      </w:r>
    </w:p>
    <w:p w14:paraId="23BC5C9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&lt;algorithm&gt;</w:t>
      </w:r>
    </w:p>
    <w:p w14:paraId="0C37BFB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&lt;list&gt;</w:t>
      </w:r>
    </w:p>
    <w:p w14:paraId="51C2297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&lt;stack&gt;</w:t>
      </w:r>
    </w:p>
    <w:p w14:paraId="20BE9D1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using namespace std;</w:t>
      </w:r>
    </w:p>
    <w:p w14:paraId="4B9D5EC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p>
    <w:p w14:paraId="6F4A204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class queue</w:t>
      </w:r>
    </w:p>
    <w:p w14:paraId="09C54D2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w:t>
      </w:r>
    </w:p>
    <w:p w14:paraId="712D0F9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private:</w:t>
      </w:r>
    </w:p>
    <w:p w14:paraId="68BC899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list&lt;char&gt; list;</w:t>
      </w:r>
    </w:p>
    <w:p w14:paraId="23F86A3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int size;</w:t>
      </w:r>
    </w:p>
    <w:p w14:paraId="0C0F5E1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public:</w:t>
      </w:r>
    </w:p>
    <w:p w14:paraId="4499E60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p>
    <w:p w14:paraId="5F1AB1E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queue()</w:t>
      </w:r>
    </w:p>
    <w:p w14:paraId="1E279B1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7075E00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r>
    </w:p>
    <w:p w14:paraId="752147F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18D372B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queue(const queue&amp; que)</w:t>
      </w:r>
    </w:p>
    <w:p w14:paraId="02E51DD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2AB78E6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this-&gt;list = que.list;</w:t>
      </w:r>
    </w:p>
    <w:p w14:paraId="5EDE436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this-&gt;size = que.size;</w:t>
      </w:r>
    </w:p>
    <w:p w14:paraId="0FCCDCA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4139AD6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p>
    <w:p w14:paraId="5CBE7E9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void push(const char &amp;&amp; _val)</w:t>
      </w:r>
    </w:p>
    <w:p w14:paraId="130A705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1283C5F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this-&gt;list.push_back(_val);</w:t>
      </w:r>
    </w:p>
    <w:p w14:paraId="644F70B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this-&gt;size++;</w:t>
      </w:r>
    </w:p>
    <w:p w14:paraId="56A34B2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518820D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p>
    <w:p w14:paraId="6E60BEF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void pop()</w:t>
      </w:r>
    </w:p>
    <w:p w14:paraId="108B8C1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5489E6D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if (!isEmpty())</w:t>
      </w:r>
    </w:p>
    <w:p w14:paraId="496A489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w:t>
      </w:r>
    </w:p>
    <w:p w14:paraId="0D70557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this-&gt;list.pop_front();</w:t>
      </w:r>
    </w:p>
    <w:p w14:paraId="298BE3C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this-&gt;size--;</w:t>
      </w:r>
    </w:p>
    <w:p w14:paraId="76ADA3C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w:t>
      </w:r>
    </w:p>
    <w:p w14:paraId="7E6FFCE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29450E9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p>
    <w:p w14:paraId="594DA26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bool isEmpty() const</w:t>
      </w:r>
    </w:p>
    <w:p w14:paraId="125B2FD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4F4630D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return !size;</w:t>
      </w:r>
    </w:p>
    <w:p w14:paraId="52CC0EEE"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6E5C8F">
        <w:rPr>
          <w:rFonts w:ascii="Times New Roman" w:hAnsi="Times New Roman" w:cs="Times New Roman"/>
          <w:sz w:val="28"/>
          <w:szCs w:val="28"/>
          <w:lang w:val="en-US"/>
        </w:rPr>
        <w:t>};</w:t>
      </w:r>
    </w:p>
    <w:p w14:paraId="79659919"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p>
    <w:p w14:paraId="49AF4FB7"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6E5C8F">
        <w:rPr>
          <w:rFonts w:ascii="Times New Roman" w:hAnsi="Times New Roman" w:cs="Times New Roman"/>
          <w:sz w:val="28"/>
          <w:szCs w:val="28"/>
          <w:lang w:val="en-US"/>
        </w:rPr>
        <w:tab/>
      </w:r>
      <w:r w:rsidRPr="000D7F86">
        <w:rPr>
          <w:rFonts w:ascii="Times New Roman" w:hAnsi="Times New Roman" w:cs="Times New Roman"/>
          <w:sz w:val="28"/>
          <w:szCs w:val="28"/>
        </w:rPr>
        <w:t>void show()</w:t>
      </w:r>
    </w:p>
    <w:p w14:paraId="6591EE3A"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w:t>
      </w:r>
    </w:p>
    <w:p w14:paraId="2A6D239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rPr>
        <w:lastRenderedPageBreak/>
        <w:tab/>
      </w:r>
      <w:r w:rsidRPr="000D7F86">
        <w:rPr>
          <w:rFonts w:ascii="Times New Roman" w:hAnsi="Times New Roman" w:cs="Times New Roman"/>
          <w:sz w:val="28"/>
          <w:szCs w:val="28"/>
        </w:rPr>
        <w:tab/>
      </w:r>
      <w:r w:rsidRPr="000D7F86">
        <w:rPr>
          <w:rFonts w:ascii="Times New Roman" w:hAnsi="Times New Roman" w:cs="Times New Roman"/>
          <w:sz w:val="28"/>
          <w:szCs w:val="28"/>
          <w:lang w:val="en-US"/>
        </w:rPr>
        <w:t>for (auto i = this-&gt;list.begin(); i != list.end(); i++)</w:t>
      </w:r>
    </w:p>
    <w:p w14:paraId="37FBA07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w:t>
      </w:r>
    </w:p>
    <w:p w14:paraId="4B46CC3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cout &lt;&lt; (*i) &lt;&lt; " " &lt;&lt; endl;</w:t>
      </w:r>
    </w:p>
    <w:p w14:paraId="7614560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w:t>
      </w:r>
    </w:p>
    <w:p w14:paraId="05354FC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6941EA8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p>
    <w:p w14:paraId="20CFB64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w:t>
      </w:r>
    </w:p>
    <w:p w14:paraId="5B8FBAB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p>
    <w:p w14:paraId="33FA2BC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p>
    <w:p w14:paraId="1F6D9D4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p>
    <w:p w14:paraId="4B38550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p>
    <w:p w14:paraId="4B24023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int main()</w:t>
      </w:r>
    </w:p>
    <w:p w14:paraId="3F766CD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w:t>
      </w:r>
    </w:p>
    <w:p w14:paraId="3D3A8B6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queue a;</w:t>
      </w:r>
    </w:p>
    <w:p w14:paraId="0A02248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a.push('d');</w:t>
      </w:r>
    </w:p>
    <w:p w14:paraId="0F40983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a.push('c');</w:t>
      </w:r>
    </w:p>
    <w:p w14:paraId="3C1CB79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a.pop();</w:t>
      </w:r>
    </w:p>
    <w:p w14:paraId="34BC29D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p>
    <w:p w14:paraId="319E255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if (a.isEmpty())</w:t>
      </w:r>
    </w:p>
    <w:p w14:paraId="1B0AC38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06FC253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cout &lt;&lt; "</w:t>
      </w:r>
      <w:r w:rsidRPr="000D7F86">
        <w:rPr>
          <w:rFonts w:ascii="Times New Roman" w:hAnsi="Times New Roman" w:cs="Times New Roman"/>
          <w:sz w:val="28"/>
          <w:szCs w:val="28"/>
        </w:rPr>
        <w:t>Очередь</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пустая</w:t>
      </w:r>
      <w:r w:rsidRPr="000D7F86">
        <w:rPr>
          <w:rFonts w:ascii="Times New Roman" w:hAnsi="Times New Roman" w:cs="Times New Roman"/>
          <w:sz w:val="28"/>
          <w:szCs w:val="28"/>
          <w:lang w:val="en-US"/>
        </w:rPr>
        <w:t>";</w:t>
      </w:r>
    </w:p>
    <w:p w14:paraId="122C0BD8"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6E5C8F">
        <w:rPr>
          <w:rFonts w:ascii="Times New Roman" w:hAnsi="Times New Roman" w:cs="Times New Roman"/>
          <w:sz w:val="28"/>
          <w:szCs w:val="28"/>
          <w:lang w:val="en-US"/>
        </w:rPr>
        <w:t>}</w:t>
      </w:r>
    </w:p>
    <w:p w14:paraId="3ECF09AD"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ab/>
        <w:t>a.show();</w:t>
      </w:r>
    </w:p>
    <w:p w14:paraId="27B31222"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p>
    <w:p w14:paraId="1BCB657D"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ab/>
        <w:t>return 0;</w:t>
      </w:r>
    </w:p>
    <w:p w14:paraId="610A30BB" w14:textId="65013CA8" w:rsidR="000D7F86" w:rsidRPr="00EA2804"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w:t>
      </w:r>
    </w:p>
    <w:p w14:paraId="51185569" w14:textId="34E14055" w:rsidR="00B41E8D"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Определить класс «Дробь» в виде пары </w:t>
      </w:r>
      <w:r w:rsidRPr="00EA2804">
        <w:rPr>
          <w:rFonts w:ascii="Times New Roman" w:hAnsi="Times New Roman" w:cs="Times New Roman"/>
          <w:sz w:val="28"/>
          <w:szCs w:val="28"/>
          <w:vertAlign w:val="subscript"/>
        </w:rPr>
        <w:object w:dxaOrig="465" w:dyaOrig="555" w14:anchorId="04CE4012">
          <v:shape id="_x0000_i1026" type="#_x0000_t75" style="width:23.05pt;height:28.2pt" o:ole="">
            <v:imagedata r:id="rId51" o:title=""/>
          </v:shape>
          <o:OLEObject Type="Embed" ProgID="Equation.DSMT4" ShapeID="_x0000_i1026" DrawAspect="Content" ObjectID="_1736000210" r:id="rId52"/>
        </w:object>
      </w:r>
      <w:r w:rsidRPr="00EA2804">
        <w:rPr>
          <w:rFonts w:ascii="Times New Roman" w:hAnsi="Times New Roman" w:cs="Times New Roman"/>
          <w:sz w:val="28"/>
          <w:szCs w:val="28"/>
        </w:rPr>
        <w:t xml:space="preserve"> и использующий его класс «Смешанная дробь» в виде целой и дробной части. Реализовать конструкторы с параметрами и конструктор копирования. Перегрузить операции ввода/вывода и сложения/умножения. Объявить массив из </w:t>
      </w:r>
      <w:r w:rsidRPr="00EA2804">
        <w:rPr>
          <w:rFonts w:ascii="Times New Roman" w:hAnsi="Times New Roman" w:cs="Times New Roman"/>
          <w:i/>
          <w:sz w:val="28"/>
          <w:szCs w:val="28"/>
        </w:rPr>
        <w:t>k</w:t>
      </w:r>
      <w:r w:rsidRPr="00EA2804">
        <w:rPr>
          <w:rFonts w:ascii="Times New Roman" w:hAnsi="Times New Roman" w:cs="Times New Roman"/>
          <w:sz w:val="28"/>
          <w:szCs w:val="28"/>
        </w:rPr>
        <w:t xml:space="preserve"> дробей, ввести. Вывести наибольшую из дробей. Написать программу, демонстрирующую все разработанные элементы.</w:t>
      </w:r>
    </w:p>
    <w:p w14:paraId="29855CC7" w14:textId="77777777" w:rsidR="000D7F86" w:rsidRPr="000D7F86" w:rsidRDefault="000D7F86" w:rsidP="000D7F86">
      <w:pPr>
        <w:spacing w:after="0" w:line="240" w:lineRule="auto"/>
        <w:jc w:val="both"/>
        <w:rPr>
          <w:rFonts w:ascii="Times New Roman" w:hAnsi="Times New Roman" w:cs="Times New Roman"/>
          <w:sz w:val="28"/>
          <w:szCs w:val="28"/>
        </w:rPr>
      </w:pPr>
    </w:p>
    <w:p w14:paraId="7C45126F"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&lt;iostream&gt;</w:t>
      </w:r>
    </w:p>
    <w:p w14:paraId="00E12BDB"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&lt;Windows.h&gt;</w:t>
      </w:r>
    </w:p>
    <w:p w14:paraId="595C2A07"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&lt;vector&gt;</w:t>
      </w:r>
    </w:p>
    <w:p w14:paraId="3FC53499"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&lt;algorithm&gt;</w:t>
      </w:r>
    </w:p>
    <w:p w14:paraId="0B7F9FA9"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&lt;list&gt;</w:t>
      </w:r>
    </w:p>
    <w:p w14:paraId="3A1CD436"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&lt;stack&gt;</w:t>
      </w:r>
    </w:p>
    <w:p w14:paraId="7F05EFD5"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using namespace std;</w:t>
      </w:r>
    </w:p>
    <w:p w14:paraId="21CEC4E1"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1463A104"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4D24CF8C"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class Drob</w:t>
      </w:r>
    </w:p>
    <w:p w14:paraId="183B1770"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w:t>
      </w:r>
    </w:p>
    <w:p w14:paraId="2DFED48B"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 xml:space="preserve">private: </w:t>
      </w:r>
    </w:p>
    <w:p w14:paraId="242C9C75"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a, b;</w:t>
      </w:r>
    </w:p>
    <w:p w14:paraId="5E7B04AD"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306F4853"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public:</w:t>
      </w:r>
    </w:p>
    <w:p w14:paraId="38366C13"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1ADCD92A"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Drob() </w:t>
      </w:r>
    </w:p>
    <w:p w14:paraId="2583E5F1"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5019258B"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6FC21AE9"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48F5F8C"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0B513DED"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Drob(int a, int b)</w:t>
      </w:r>
    </w:p>
    <w:p w14:paraId="46C16C30"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5604508"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this-&gt;a = a;</w:t>
      </w:r>
    </w:p>
    <w:p w14:paraId="59450458"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this-&gt;b = b;</w:t>
      </w:r>
    </w:p>
    <w:p w14:paraId="47C485E6"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5951B1E7"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2E22D398"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void set_value(int a, int b)</w:t>
      </w:r>
    </w:p>
    <w:p w14:paraId="091C3E8C"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B98298C"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this-&gt;a = a;</w:t>
      </w:r>
    </w:p>
    <w:p w14:paraId="377EAB8A"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this-&gt;b = b;</w:t>
      </w:r>
    </w:p>
    <w:p w14:paraId="11879225"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8FE5416"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6FEC7DC5"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get_a() { return this-&gt;a; }</w:t>
      </w:r>
    </w:p>
    <w:p w14:paraId="5EA1EE18"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get_b() { return this-&gt;b; }</w:t>
      </w:r>
    </w:p>
    <w:p w14:paraId="0537EE8E"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4DC77D46"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Drob operator+(Drob &amp;other)</w:t>
      </w:r>
    </w:p>
    <w:p w14:paraId="791DCF67"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7AA8E9E"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Drob d1 = Drob(this-&gt;a * other.b, this-&gt;b * other.b);</w:t>
      </w:r>
    </w:p>
    <w:p w14:paraId="352E01F7"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Drob d2 = Drob(other.a * this-&gt;b, other.b * this-&gt;b);</w:t>
      </w:r>
    </w:p>
    <w:p w14:paraId="410E2DE8"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return Drob(d1.a + d2.a, d1.b);</w:t>
      </w:r>
    </w:p>
    <w:p w14:paraId="5803FA91"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BB06BFC"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2A2B7E30"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Drob operator-(Drob &amp;other)</w:t>
      </w:r>
    </w:p>
    <w:p w14:paraId="6194B088"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0453AFC"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Drob d1 = Drob(this-&gt;a * other.b, this-&gt;b * other.b);</w:t>
      </w:r>
    </w:p>
    <w:p w14:paraId="1AF48667"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Drob d2 = Drob(other.a * this-&gt;b, other.b * this-&gt;b);</w:t>
      </w:r>
    </w:p>
    <w:p w14:paraId="31D4E161"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return Drob(d1.a - d2.a, d1.b);</w:t>
      </w:r>
    </w:p>
    <w:p w14:paraId="4ED71669"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C83A19F"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50DC24AE"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Drob operator*(Drob &amp;other)</w:t>
      </w:r>
    </w:p>
    <w:p w14:paraId="287811D6"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151046D"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return Drob(this-&gt;a * other.a, this-&gt;b * other.b);</w:t>
      </w:r>
    </w:p>
    <w:p w14:paraId="3C23A097" w14:textId="77777777" w:rsidR="000D7F86" w:rsidRPr="000D7F86" w:rsidRDefault="000D7F86" w:rsidP="000D7F86">
      <w:pPr>
        <w:spacing w:after="0" w:line="240" w:lineRule="auto"/>
        <w:jc w:val="both"/>
        <w:rPr>
          <w:rFonts w:ascii="Times New Roman" w:hAnsi="Times New Roman" w:cs="Times New Roman"/>
          <w:sz w:val="28"/>
          <w:szCs w:val="28"/>
        </w:rPr>
      </w:pP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w:t>
      </w:r>
    </w:p>
    <w:p w14:paraId="3DD49646" w14:textId="77777777" w:rsidR="000D7F86" w:rsidRPr="000D7F86" w:rsidRDefault="000D7F86" w:rsidP="000D7F86">
      <w:pPr>
        <w:spacing w:after="0" w:line="240" w:lineRule="auto"/>
        <w:jc w:val="both"/>
        <w:rPr>
          <w:rFonts w:ascii="Times New Roman" w:hAnsi="Times New Roman" w:cs="Times New Roman"/>
          <w:sz w:val="28"/>
          <w:szCs w:val="28"/>
        </w:rPr>
      </w:pPr>
    </w:p>
    <w:p w14:paraId="1F95D7F8"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rPr>
        <w:t xml:space="preserve">    </w:t>
      </w:r>
      <w:r w:rsidRPr="000D7F86">
        <w:rPr>
          <w:rFonts w:ascii="Times New Roman" w:hAnsi="Times New Roman" w:cs="Times New Roman"/>
          <w:sz w:val="28"/>
          <w:szCs w:val="28"/>
          <w:lang w:val="en-US"/>
        </w:rPr>
        <w:t>Drob(const Drob &amp;other)</w:t>
      </w:r>
    </w:p>
    <w:p w14:paraId="528B0515"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 xml:space="preserve">    {</w:t>
      </w:r>
    </w:p>
    <w:p w14:paraId="3A4ED51D"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this-&gt;a = other.a;</w:t>
      </w:r>
    </w:p>
    <w:p w14:paraId="7D52953E"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this-&gt;b = other.b;</w:t>
      </w:r>
    </w:p>
    <w:p w14:paraId="64347850"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4BF87A97"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1683D16B"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void show()</w:t>
      </w:r>
    </w:p>
    <w:p w14:paraId="5A05B230"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791BDBF"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 &lt;&lt; this-&gt;a &lt;&lt; "\n" &lt;&lt; this-&gt;b &lt;&lt; endl;</w:t>
      </w:r>
    </w:p>
    <w:p w14:paraId="1D2907DA"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4A1F0A44"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w:t>
      </w:r>
    </w:p>
    <w:p w14:paraId="23D9A4E7"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6F97EF5B"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32C6742A"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int main()</w:t>
      </w:r>
    </w:p>
    <w:p w14:paraId="02633DB6"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w:t>
      </w:r>
    </w:p>
    <w:p w14:paraId="3443296A"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Drob* arr = new Drob[5];</w:t>
      </w:r>
    </w:p>
    <w:p w14:paraId="0F988721"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6984A945"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for (size_t i = 0; i &lt; 5; i++)</w:t>
      </w:r>
    </w:p>
    <w:p w14:paraId="215EA352"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46AC3FCE"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arr[i].set_value(rand() % 15, rand() % 20);</w:t>
      </w:r>
    </w:p>
    <w:p w14:paraId="59189275"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arr[i].show();</w:t>
      </w:r>
    </w:p>
    <w:p w14:paraId="1EB77D6E"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053A029"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333E50A"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max_value_1 = 0, max_value_2 = 0;</w:t>
      </w:r>
    </w:p>
    <w:p w14:paraId="18E6878E"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for (size_t i = 0; i &lt; 5; i++)</w:t>
      </w:r>
    </w:p>
    <w:p w14:paraId="5EEB090F"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9C7604F"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max_value_1 = arr[i].get_a();</w:t>
      </w:r>
    </w:p>
    <w:p w14:paraId="70C6AB0F"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max_value_2 = arr[i].get_b();</w:t>
      </w:r>
    </w:p>
    <w:p w14:paraId="109D621A"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00C93878"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if (arr[i].get_a() &gt;= max_value_1  &amp;&amp; arr[i].get_b() &gt;= max_value_2)</w:t>
      </w:r>
    </w:p>
    <w:p w14:paraId="42880FD6"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8D46014"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continue;</w:t>
      </w:r>
    </w:p>
    <w:p w14:paraId="0676D4AF"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7C9E2F7"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3714E9B5"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 &lt;&lt; "\n </w:t>
      </w:r>
      <w:r w:rsidRPr="000D7F86">
        <w:rPr>
          <w:rFonts w:ascii="Times New Roman" w:hAnsi="Times New Roman" w:cs="Times New Roman"/>
          <w:sz w:val="28"/>
          <w:szCs w:val="28"/>
        </w:rPr>
        <w:t>Наибольшая</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дробь</w:t>
      </w:r>
      <w:r w:rsidRPr="000D7F86">
        <w:rPr>
          <w:rFonts w:ascii="Times New Roman" w:hAnsi="Times New Roman" w:cs="Times New Roman"/>
          <w:sz w:val="28"/>
          <w:szCs w:val="28"/>
          <w:lang w:val="en-US"/>
        </w:rPr>
        <w:t>: \n" &lt;&lt; max_value_1 &lt;&lt; "\n" &lt;&lt; max_value_2 &lt;&lt; endl;</w:t>
      </w:r>
    </w:p>
    <w:p w14:paraId="3856A5A3" w14:textId="77777777" w:rsidR="000D7F86" w:rsidRPr="000D7F86" w:rsidRDefault="000D7F86" w:rsidP="000D7F86">
      <w:pPr>
        <w:spacing w:after="0" w:line="240" w:lineRule="auto"/>
        <w:jc w:val="both"/>
        <w:rPr>
          <w:rFonts w:ascii="Times New Roman" w:hAnsi="Times New Roman" w:cs="Times New Roman"/>
          <w:sz w:val="28"/>
          <w:szCs w:val="28"/>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rPr>
        <w:t>return 0;</w:t>
      </w:r>
    </w:p>
    <w:p w14:paraId="406DD585" w14:textId="6F1D32BB" w:rsidR="000D7F86" w:rsidRPr="00EA2804" w:rsidRDefault="000D7F86" w:rsidP="000D7F86">
      <w:pPr>
        <w:spacing w:after="0" w:line="240" w:lineRule="auto"/>
        <w:jc w:val="both"/>
        <w:rPr>
          <w:rFonts w:ascii="Times New Roman" w:hAnsi="Times New Roman" w:cs="Times New Roman"/>
          <w:sz w:val="28"/>
          <w:szCs w:val="28"/>
        </w:rPr>
      </w:pPr>
      <w:r w:rsidRPr="000D7F86">
        <w:rPr>
          <w:rFonts w:ascii="Times New Roman" w:hAnsi="Times New Roman" w:cs="Times New Roman"/>
          <w:sz w:val="28"/>
          <w:szCs w:val="28"/>
        </w:rPr>
        <w:t>}</w:t>
      </w:r>
    </w:p>
    <w:p w14:paraId="2D9185D2" w14:textId="77777777"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Создать шаблон класса Matrix. Реализовать конструкторы с параметрами и конструктор копирования.  Перегрузить основные операции: сложения, умножения матриц. Массив матриц упорядочить так, чтобы норма возрастала </w:t>
      </w:r>
      <w:r w:rsidRPr="00EA2804">
        <w:rPr>
          <w:rFonts w:ascii="Times New Roman" w:hAnsi="Times New Roman" w:cs="Times New Roman"/>
          <w:sz w:val="28"/>
          <w:szCs w:val="28"/>
        </w:rPr>
        <w:object w:dxaOrig="1995" w:dyaOrig="825" w14:anchorId="777CB419">
          <v:shape id="_x0000_i1027" type="#_x0000_t75" style="width:100.2pt;height:41.45pt" o:ole="">
            <v:imagedata r:id="rId53" o:title=""/>
          </v:shape>
          <o:OLEObject Type="Embed" ProgID="Equation.DSMT4" ShapeID="_x0000_i1027" DrawAspect="Content" ObjectID="_1736000211" r:id="rId54"/>
        </w:object>
      </w:r>
      <w:r w:rsidRPr="00EA2804">
        <w:rPr>
          <w:rFonts w:ascii="Times New Roman" w:hAnsi="Times New Roman" w:cs="Times New Roman"/>
          <w:sz w:val="28"/>
          <w:szCs w:val="28"/>
        </w:rPr>
        <w:t>. Написать программу, демонстрирующую все разработанные элементы.</w:t>
      </w:r>
    </w:p>
    <w:p w14:paraId="42C7999D" w14:textId="77777777"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lastRenderedPageBreak/>
        <w:t>Создать абстрактный класс «Книга» и производные от него классы «Справочник» и «Книга по информатике». Реализовать конструкторы с параметрами и конструктор копирования. Используя виртуальную функцию ShowBook( ) реализовать полиморфизм. Все записи с книгами по информатике вывести на экран. Написать программу, демонстрирующую все разработанные элементы.</w:t>
      </w:r>
    </w:p>
    <w:p w14:paraId="7E5CEB15" w14:textId="77777777" w:rsidR="00B41E8D" w:rsidRPr="00EA2804" w:rsidRDefault="00B41E8D"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w:t>
      </w:r>
    </w:p>
    <w:p w14:paraId="4DB376AB" w14:textId="77777777" w:rsidR="00B41E8D" w:rsidRPr="00EA2804" w:rsidRDefault="00B41E8D"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Автор</w:t>
      </w:r>
    </w:p>
    <w:p w14:paraId="78DC69A4" w14:textId="77777777" w:rsidR="00B41E8D" w:rsidRPr="00EA2804" w:rsidRDefault="00B41E8D"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Название</w:t>
      </w:r>
    </w:p>
    <w:p w14:paraId="3ACDAB85" w14:textId="77777777" w:rsidR="00B41E8D" w:rsidRPr="00EA2804" w:rsidRDefault="00B41E8D"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Год</w:t>
      </w:r>
    </w:p>
    <w:p w14:paraId="7F39D95D" w14:textId="77777777" w:rsidR="00B41E8D" w:rsidRPr="00EA2804" w:rsidRDefault="00B41E8D"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Количество страниц</w:t>
      </w:r>
    </w:p>
    <w:p w14:paraId="6954D2FF" w14:textId="77777777" w:rsidR="00B41E8D" w:rsidRPr="00EA2804" w:rsidRDefault="00B41E8D"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Вид издания</w:t>
      </w:r>
    </w:p>
    <w:p w14:paraId="762F778C" w14:textId="194C05E8" w:rsidR="00B41E8D" w:rsidRPr="006E5C8F" w:rsidRDefault="00B41E8D" w:rsidP="00EA2804">
      <w:pPr>
        <w:spacing w:after="0" w:line="240" w:lineRule="auto"/>
        <w:ind w:firstLine="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w:t>
      </w:r>
    </w:p>
    <w:p w14:paraId="787133A6"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&lt;iostream.h&gt;</w:t>
      </w:r>
    </w:p>
    <w:p w14:paraId="29D76DE1"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&lt;stdio.h&gt;</w:t>
      </w:r>
    </w:p>
    <w:p w14:paraId="489F0CE8"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&lt;conio.h&gt;</w:t>
      </w:r>
    </w:p>
    <w:p w14:paraId="18BEF4A7"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&lt;string.h&gt;</w:t>
      </w:r>
    </w:p>
    <w:p w14:paraId="70BC725F"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87CA033"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class Book</w:t>
      </w:r>
    </w:p>
    <w:p w14:paraId="301A7768"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2639113"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char Avtor [20];</w:t>
      </w:r>
    </w:p>
    <w:p w14:paraId="40C13389"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char Nazvanie [20];</w:t>
      </w:r>
    </w:p>
    <w:p w14:paraId="4EE2DA00"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char Izd [20];</w:t>
      </w:r>
    </w:p>
    <w:p w14:paraId="6FD20A90"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god;</w:t>
      </w:r>
    </w:p>
    <w:p w14:paraId="67EC2AF9"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kol_str;</w:t>
      </w:r>
    </w:p>
    <w:p w14:paraId="6A398B9D"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w:t>
      </w:r>
    </w:p>
    <w:p w14:paraId="3CADFB39"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Book();</w:t>
      </w:r>
    </w:p>
    <w:p w14:paraId="798B96D7"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char *getavtor();</w:t>
      </w:r>
    </w:p>
    <w:p w14:paraId="7B26ADD6"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char *getizd();</w:t>
      </w:r>
    </w:p>
    <w:p w14:paraId="15E7F523"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getgod();</w:t>
      </w:r>
    </w:p>
    <w:p w14:paraId="7EB40612"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void show();</w:t>
      </w:r>
    </w:p>
    <w:p w14:paraId="5B59CFE2"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F88E7F2"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6236F665"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Book::Book()</w:t>
      </w:r>
    </w:p>
    <w:p w14:paraId="71976578"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581C9232"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cout&lt;&lt;"Avtor: "; cin&gt;&gt;Avtor;</w:t>
      </w:r>
    </w:p>
    <w:p w14:paraId="5B216DB1"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cout&lt;&lt;"Nazvanie: "; cin&gt;&gt;Nazvanie;</w:t>
      </w:r>
    </w:p>
    <w:p w14:paraId="2C79FDDD"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cout&lt;&lt;"Izdat: "; cin&gt;&gt;Izd;</w:t>
      </w:r>
    </w:p>
    <w:p w14:paraId="5F0CC39A"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cout&lt;&lt;"God: "; cin&gt;&gt;god;</w:t>
      </w:r>
    </w:p>
    <w:p w14:paraId="07B8CD41"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cout&lt;&lt;"Kol str: "; cin&gt;&gt;kol_str; cout&lt;&lt;endl;</w:t>
      </w:r>
    </w:p>
    <w:p w14:paraId="57A6F614"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3B3B3156"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68E08270"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void Book::show()</w:t>
      </w:r>
    </w:p>
    <w:p w14:paraId="07F8E67F"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2AF4783"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cout&lt;&lt;"Avtor: "&lt;&lt;Avtor&lt;&lt;"\t||\t"&lt;&lt;"Nazvanie: "&lt;&lt;Nazvanie&lt;&lt;endl;</w:t>
      </w:r>
    </w:p>
    <w:p w14:paraId="49576154"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 xml:space="preserve">     cout&lt;&lt;"Izdat: "&lt;&lt;Izd&lt;&lt;"\t||\t"&lt;&lt;"God: "&lt;&lt;god&lt;&lt;"\t||\t"&lt;&lt;"Kol str: "&lt;&lt;kol_str&lt;&lt;endl; cout&lt;&lt;endl;</w:t>
      </w:r>
    </w:p>
    <w:p w14:paraId="383DAD5B"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31304DBB"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522D853"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char *Book::getavtor() { return Avtor; }</w:t>
      </w:r>
    </w:p>
    <w:p w14:paraId="44D1B661"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3C4E72FE"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char *Book::getizd() { return Izd; }</w:t>
      </w:r>
    </w:p>
    <w:p w14:paraId="289E4641"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5AF9E622"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int Book::getgod() { return god; }</w:t>
      </w:r>
    </w:p>
    <w:p w14:paraId="3FFE7ADF"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0BC92A8"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void spis_book_avtora(Book spis[],int n);</w:t>
      </w:r>
    </w:p>
    <w:p w14:paraId="7D53021B"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void spis_book_izd(Book spis[],int n);</w:t>
      </w:r>
    </w:p>
    <w:p w14:paraId="7484C628"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void spis_book_po_godu(Book spis[],int n);</w:t>
      </w:r>
    </w:p>
    <w:p w14:paraId="24B2F294"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010EFF6"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void main()</w:t>
      </w:r>
    </w:p>
    <w:p w14:paraId="24D25BD4"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351994FB"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clrscr();</w:t>
      </w:r>
    </w:p>
    <w:p w14:paraId="317534CE"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Book *spis;</w:t>
      </w:r>
    </w:p>
    <w:p w14:paraId="78779195"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n,i;</w:t>
      </w:r>
    </w:p>
    <w:p w14:paraId="1E18FDAA"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cout&lt;&lt;"Vvedite kol-vo: "; cin&gt;&gt;n;</w:t>
      </w:r>
    </w:p>
    <w:p w14:paraId="3FC8120A"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spis=new Book[n];</w:t>
      </w:r>
    </w:p>
    <w:p w14:paraId="7968D4B5"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for (i=0;i&lt;n;i++)</w:t>
      </w:r>
    </w:p>
    <w:p w14:paraId="45B5241B"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5136FF7E"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cout&lt;&lt;"============================================================="&lt;&lt;endl;</w:t>
      </w:r>
    </w:p>
    <w:p w14:paraId="45F45CE4"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spis[i].show();</w:t>
      </w:r>
    </w:p>
    <w:p w14:paraId="4A9C61AE"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cout&lt;&lt;"============================================================="&lt;&lt;endl;</w:t>
      </w:r>
    </w:p>
    <w:p w14:paraId="6C5C3BA8"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9698801"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cout&lt;&lt;"Cpisok knig po avtoru"&lt;&lt;endl;</w:t>
      </w:r>
    </w:p>
    <w:p w14:paraId="50935E76"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spis_book_avtora(spis,n);</w:t>
      </w:r>
    </w:p>
    <w:p w14:paraId="409BB560"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cout&lt;&lt;"Cpisok knig po izdat"&lt;&lt;endl;</w:t>
      </w:r>
    </w:p>
    <w:p w14:paraId="3089FBEB"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spis_book_izd(spis,n);</w:t>
      </w:r>
    </w:p>
    <w:p w14:paraId="38922A42"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cout&lt;&lt;"Sposok knig posle zadannogo goda"&lt;&lt;endl;</w:t>
      </w:r>
    </w:p>
    <w:p w14:paraId="5A6BEF2E"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spis_book_po_godu(spis,n);</w:t>
      </w:r>
    </w:p>
    <w:p w14:paraId="79C3A34E"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cout&lt;&lt;"\nPress any key!"&lt;&lt;endl;</w:t>
      </w:r>
    </w:p>
    <w:p w14:paraId="615CE13E"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getch();</w:t>
      </w:r>
    </w:p>
    <w:p w14:paraId="4339F5BE"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delete[] spis;</w:t>
      </w:r>
    </w:p>
    <w:p w14:paraId="21955B48"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9DBAA27"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B1B8191"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void spis_book_avtora(Book spis[],int n)</w:t>
      </w:r>
    </w:p>
    <w:p w14:paraId="69468AFD"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524EFABA"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char Avtor[20];</w:t>
      </w:r>
    </w:p>
    <w:p w14:paraId="3AF5A436"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 xml:space="preserve">     cout&lt;&lt;"Avtor: ";</w:t>
      </w:r>
    </w:p>
    <w:p w14:paraId="7CA98202"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cin&gt;&gt;Avtor; cout&lt;&lt;endl;</w:t>
      </w:r>
    </w:p>
    <w:p w14:paraId="0DED7121"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for (int i=0; i&lt;n; i++)</w:t>
      </w:r>
    </w:p>
    <w:p w14:paraId="6919AFC4"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if (strcmp(spis[i].getavtor(),Avtor)==0) spis[i].show();</w:t>
      </w:r>
    </w:p>
    <w:p w14:paraId="1978D590"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4BA5A33E"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C7468A0"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void spis_book_izd(Book spis[],int n)</w:t>
      </w:r>
    </w:p>
    <w:p w14:paraId="08DE9992"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5EB6288A"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char Izd[20];</w:t>
      </w:r>
    </w:p>
    <w:p w14:paraId="0D3E204F"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cout&lt;&lt;"Izdat: ";</w:t>
      </w:r>
    </w:p>
    <w:p w14:paraId="236A38F0"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cin&gt;&gt;Izd; cout&lt;&lt;endl;</w:t>
      </w:r>
    </w:p>
    <w:p w14:paraId="3D17188B"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for (int i=0; i&lt;n; i++)</w:t>
      </w:r>
    </w:p>
    <w:p w14:paraId="3A155FAB"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if (strcmp(spis[i].getizd(),Izd)==0) spis[i].show();</w:t>
      </w:r>
    </w:p>
    <w:p w14:paraId="6103EE6C"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6EDE9420"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6BE5893B"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void spis_book_po_godu(Book spis[],int n)</w:t>
      </w:r>
    </w:p>
    <w:p w14:paraId="5FCE9524"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33C77E6"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g;</w:t>
      </w:r>
    </w:p>
    <w:p w14:paraId="11D062A9"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cout&lt;&lt;"God: ";</w:t>
      </w:r>
    </w:p>
    <w:p w14:paraId="0265B867"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cin&gt;&gt;g; cout&lt;&lt;endl;</w:t>
      </w:r>
    </w:p>
    <w:p w14:paraId="135FF414"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for (int i=0; i&lt;n; i++)</w:t>
      </w:r>
    </w:p>
    <w:p w14:paraId="632360A2"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if (spis[i].getgod()&gt;=g) spis[i].show();</w:t>
      </w:r>
    </w:p>
    <w:p w14:paraId="148B4A7E" w14:textId="5F3F0EA0" w:rsidR="000D7F86" w:rsidRPr="00EA2804" w:rsidRDefault="000D7F86" w:rsidP="000D7F86">
      <w:pPr>
        <w:spacing w:after="0" w:line="240" w:lineRule="auto"/>
        <w:ind w:firstLine="709"/>
        <w:jc w:val="both"/>
        <w:rPr>
          <w:rFonts w:ascii="Times New Roman" w:hAnsi="Times New Roman" w:cs="Times New Roman"/>
          <w:sz w:val="28"/>
          <w:szCs w:val="28"/>
        </w:rPr>
      </w:pP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w:t>
      </w:r>
    </w:p>
    <w:p w14:paraId="160A19D1" w14:textId="77777777"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Номиналы рублей могут принимать значения 10, 20, 50, 100, 500, 1000, 10000, 20000, 50000, 100000. Создать класс Money для работы с денежными суммами. Реализовать конструкторы с параметрами и конструктор копирования.  Сумма должна быть представлена полями-номиналами, значениями которых должно быть количество купюр данного достоинства. Реализовать через перегрузку операций сложение сумм, вычитание сумм, и операции сравнения (==, !=, &lt;, &gt;). Написать программу, демонстрирующую все разработанные элементы.</w:t>
      </w:r>
    </w:p>
    <w:p w14:paraId="1C8D2664" w14:textId="77777777"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Создать класс Fraction для работы с десятичными дробными числами. Число должно быть представлено двумя полями: int (целая часть и знак числа), дробная часть – unsigned. Реализовать конструкторы с параметрами и конструктор копирования. Перегрузить арифметические операции: сложение, вычитание, умножение и операции сравнения (==, !=, &lt;, &gt;). Написать программу, демонстрирующую все разработанные элементы.</w:t>
      </w:r>
    </w:p>
    <w:p w14:paraId="5C9BD112" w14:textId="3EC9EAE1"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public class Fraction</w:t>
      </w:r>
    </w:p>
    <w:p w14:paraId="60B09793" w14:textId="6344904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71B3BBCA" w14:textId="585FEC2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private int wholePart;</w:t>
      </w:r>
    </w:p>
    <w:p w14:paraId="173828F9" w14:textId="72F27CE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private uint fractionPart;</w:t>
      </w:r>
    </w:p>
    <w:p w14:paraId="6088A435" w14:textId="3F693BEE"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75107797" w14:textId="432CF56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public double ToDouble()</w:t>
      </w:r>
    </w:p>
    <w:p w14:paraId="13C8E31B" w14:textId="2ECF1F06" w:rsidR="000D7F86" w:rsidRPr="00E61116" w:rsidRDefault="000D7F86" w:rsidP="000D7F86">
      <w:pPr>
        <w:spacing w:after="0" w:line="240" w:lineRule="auto"/>
        <w:ind w:left="709"/>
        <w:jc w:val="both"/>
        <w:rPr>
          <w:rFonts w:ascii="Times New Roman" w:hAnsi="Times New Roman" w:cs="Times New Roman"/>
          <w:sz w:val="28"/>
          <w:szCs w:val="28"/>
          <w:lang w:val="en-US"/>
        </w:rPr>
      </w:pPr>
      <w:r w:rsidRPr="00E61116">
        <w:rPr>
          <w:rFonts w:ascii="Times New Roman" w:hAnsi="Times New Roman" w:cs="Times New Roman"/>
          <w:sz w:val="28"/>
          <w:szCs w:val="28"/>
          <w:lang w:val="en-US"/>
        </w:rPr>
        <w:tab/>
        <w:t xml:space="preserve">        {</w:t>
      </w:r>
    </w:p>
    <w:p w14:paraId="1CBD310B" w14:textId="5AE60245" w:rsidR="000D7F86" w:rsidRPr="00E61116" w:rsidRDefault="000D7F86" w:rsidP="000D7F86">
      <w:pPr>
        <w:spacing w:after="0" w:line="240" w:lineRule="auto"/>
        <w:ind w:left="709"/>
        <w:jc w:val="both"/>
        <w:rPr>
          <w:rFonts w:ascii="Times New Roman" w:hAnsi="Times New Roman" w:cs="Times New Roman"/>
          <w:sz w:val="28"/>
          <w:szCs w:val="28"/>
          <w:lang w:val="en-US"/>
        </w:rPr>
      </w:pPr>
      <w:r w:rsidRPr="00E61116">
        <w:rPr>
          <w:rFonts w:ascii="Times New Roman" w:hAnsi="Times New Roman" w:cs="Times New Roman"/>
          <w:sz w:val="28"/>
          <w:szCs w:val="28"/>
          <w:lang w:val="en-US"/>
        </w:rPr>
        <w:tab/>
        <w:t xml:space="preserve">            var s = wholePart + "," + fractionPart;</w:t>
      </w:r>
    </w:p>
    <w:p w14:paraId="210F293F" w14:textId="7071800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ab/>
        <w:t xml:space="preserve"> </w:t>
      </w:r>
    </w:p>
    <w:p w14:paraId="5DAE1CD8" w14:textId="4D48DB64"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Convert.ToDouble(s);</w:t>
      </w:r>
    </w:p>
    <w:p w14:paraId="7B9564D4" w14:textId="7F155F2B"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2D4A1B78" w14:textId="71F0FEA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0F0C8737" w14:textId="4565A38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public override string ToString()</w:t>
      </w:r>
    </w:p>
    <w:p w14:paraId="6EABFA6E" w14:textId="673F7D0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56B349AB" w14:textId="09AC99F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this.ToDouble().ToString("n2");</w:t>
      </w:r>
    </w:p>
    <w:p w14:paraId="371DFAC4" w14:textId="3D9A539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1429FC49" w14:textId="6485CC0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29C03026" w14:textId="7BF1124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public static Fraction ToFraction(double value)</w:t>
      </w:r>
    </w:p>
    <w:p w14:paraId="4D03DB0D" w14:textId="6A569FDB"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27F752DF" w14:textId="183F76CB"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var arr = value.ToString().Split(new char[] {',' }, StringSplitOptions.RemoveEmptyEntries);</w:t>
      </w:r>
    </w:p>
    <w:p w14:paraId="563303FC" w14:textId="55BD023E"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7E2CC59E" w14:textId="4F0BDCB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new Fraction()</w:t>
      </w:r>
    </w:p>
    <w:p w14:paraId="16A62DE5" w14:textId="151F2A4E"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003B6876" w14:textId="67A6B34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wholePart = Convert.ToInt32(arr[0]),</w:t>
      </w:r>
    </w:p>
    <w:p w14:paraId="0223282D" w14:textId="013956F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fractionPart = arr.Length == 2 ? Convert.ToUInt32(arr[1]) : 0</w:t>
      </w:r>
    </w:p>
    <w:p w14:paraId="19C8E765" w14:textId="40B3438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4B61D383" w14:textId="3831D9B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02FC2DA2" w14:textId="6B796B1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1F6F6457" w14:textId="2C0E1AA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public static Fraction operator +(Fraction a, Fraction b)</w:t>
      </w:r>
    </w:p>
    <w:p w14:paraId="0F6911D6" w14:textId="3420AB91"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4CDDFA03" w14:textId="6462B709"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ToFraction(a.ToDouble() + b.ToDouble()); </w:t>
      </w:r>
    </w:p>
    <w:p w14:paraId="7ACD1290" w14:textId="3A14BA8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284E1779" w14:textId="4845646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public static Fraction operator -(Fraction a, Fraction b)</w:t>
      </w:r>
    </w:p>
    <w:p w14:paraId="56E74BDB" w14:textId="292896B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0255F4AB" w14:textId="152A83C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ToFraction(a.ToDouble() - b.ToDouble());</w:t>
      </w:r>
    </w:p>
    <w:p w14:paraId="3697EB03" w14:textId="1B0F5ED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7D1F8FFB" w14:textId="37B5176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public static Fraction operator *(Fraction a, Fraction b)</w:t>
      </w:r>
    </w:p>
    <w:p w14:paraId="3EE38260" w14:textId="394F629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390D6FD2" w14:textId="35873AF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ToFraction(a.ToDouble() * b.ToDouble());</w:t>
      </w:r>
    </w:p>
    <w:p w14:paraId="5387A80D" w14:textId="1FECE67A"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1646CF9F" w14:textId="5E528F44"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public static bool operator ==(Fraction a, Fraction b)</w:t>
      </w:r>
    </w:p>
    <w:p w14:paraId="3597B285" w14:textId="204EFF5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17A87528" w14:textId="11A68C11"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a.fractionPart == b.fractionPart &amp;&amp; a.wholePart == b.wholePart;</w:t>
      </w:r>
    </w:p>
    <w:p w14:paraId="34A33508" w14:textId="3D582B6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743641E7" w14:textId="7A854C2E"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public static bool operator !=(Fraction a, Fraction b)</w:t>
      </w:r>
    </w:p>
    <w:p w14:paraId="608B3E7E" w14:textId="66C86B0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58E9401D" w14:textId="31BF0885"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a.fractionPart != b.fractionPart || a.wholePart != b.wholePart;</w:t>
      </w:r>
    </w:p>
    <w:p w14:paraId="074D784C" w14:textId="03C1D943" w:rsidR="000D7F86" w:rsidRPr="00E61116" w:rsidRDefault="000D7F86" w:rsidP="000D7F86">
      <w:pPr>
        <w:spacing w:after="0" w:line="240" w:lineRule="auto"/>
        <w:ind w:left="709"/>
        <w:jc w:val="both"/>
        <w:rPr>
          <w:rFonts w:ascii="Times New Roman" w:hAnsi="Times New Roman" w:cs="Times New Roman"/>
          <w:sz w:val="28"/>
          <w:szCs w:val="28"/>
          <w:lang w:val="en-US"/>
        </w:rPr>
      </w:pPr>
      <w:r w:rsidRPr="00E61116">
        <w:rPr>
          <w:rFonts w:ascii="Times New Roman" w:hAnsi="Times New Roman" w:cs="Times New Roman"/>
          <w:sz w:val="28"/>
          <w:szCs w:val="28"/>
          <w:lang w:val="en-US"/>
        </w:rPr>
        <w:tab/>
        <w:t xml:space="preserve">        }</w:t>
      </w:r>
    </w:p>
    <w:p w14:paraId="3FC08B84" w14:textId="3EB885A1" w:rsidR="000D7F86" w:rsidRPr="00E61116" w:rsidRDefault="000D7F86" w:rsidP="000D7F86">
      <w:pPr>
        <w:spacing w:after="0" w:line="240" w:lineRule="auto"/>
        <w:ind w:left="709"/>
        <w:jc w:val="both"/>
        <w:rPr>
          <w:rFonts w:ascii="Times New Roman" w:hAnsi="Times New Roman" w:cs="Times New Roman"/>
          <w:sz w:val="28"/>
          <w:szCs w:val="28"/>
          <w:lang w:val="en-US"/>
        </w:rPr>
      </w:pPr>
      <w:r w:rsidRPr="00E61116">
        <w:rPr>
          <w:rFonts w:ascii="Times New Roman" w:hAnsi="Times New Roman" w:cs="Times New Roman"/>
          <w:sz w:val="28"/>
          <w:szCs w:val="28"/>
          <w:lang w:val="en-US"/>
        </w:rPr>
        <w:tab/>
        <w:t xml:space="preserve">    }</w:t>
      </w:r>
    </w:p>
    <w:p w14:paraId="6E069E65" w14:textId="534CAE1E"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lastRenderedPageBreak/>
        <w:t>Создать класс Polynom для работы с многочленами. Реализовать конструкторы с параметрами и конструктор копирования. Коэффициенты должны быть представлены динамическим массивом. Младшая степень имеет меньший индекс. Перегрузить арифметические операции (+,*) и операции сравнения (== , !=). Реализовать методы для вычисления значения полинома для заданного значения x. Написать программу, демонстрирующую все разработанные элементы.</w:t>
      </w:r>
    </w:p>
    <w:p w14:paraId="0EF78141" w14:textId="08AF8804" w:rsidR="00B41E8D"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Реализовать класс Triangle (треугольник) с полями-координатами вершин. Вычислить площадь и периметр треугольника. Реализовать конструкторы с параметрами и конструктор копирования.  Для представления координат вершин используйте класс Point. Проверить, является ли треугольник равносторонним, равнобедренным, прямоугольным. Написать программу, демонстрирующую все разработанные элементы.</w:t>
      </w:r>
    </w:p>
    <w:p w14:paraId="1B1DCBAB"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class Triangle</w:t>
      </w:r>
    </w:p>
    <w:p w14:paraId="611B1511"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670424FC"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double AB;</w:t>
      </w:r>
    </w:p>
    <w:p w14:paraId="250BC266"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double AC;</w:t>
      </w:r>
    </w:p>
    <w:p w14:paraId="4F2D7747"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double BC;</w:t>
      </w:r>
    </w:p>
    <w:p w14:paraId="1E45CFCA"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double A;</w:t>
      </w:r>
    </w:p>
    <w:p w14:paraId="7741288F"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double B;</w:t>
      </w:r>
    </w:p>
    <w:p w14:paraId="19BDEE49"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double C;</w:t>
      </w:r>
    </w:p>
    <w:p w14:paraId="266B3592"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double perim()</w:t>
      </w:r>
    </w:p>
    <w:p w14:paraId="79F2EDB7"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779670DA"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return AB + AC + BC;</w:t>
      </w:r>
    </w:p>
    <w:p w14:paraId="61744046"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43D2989E"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double Area()</w:t>
      </w:r>
    </w:p>
    <w:p w14:paraId="0135C16A"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0649B51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double p=(AB+AC+BC)/2.0;</w:t>
      </w:r>
    </w:p>
    <w:p w14:paraId="54B4BB9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return Math.Sqrt(p * (p - AB) * (p - AC) * (p - BC));</w:t>
      </w:r>
    </w:p>
    <w:p w14:paraId="348DC12B"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r w:rsidRPr="006E5C8F">
        <w:rPr>
          <w:rFonts w:ascii="Times New Roman" w:hAnsi="Times New Roman" w:cs="Times New Roman"/>
          <w:sz w:val="28"/>
          <w:szCs w:val="28"/>
          <w:lang w:val="en-US"/>
        </w:rPr>
        <w:t>}</w:t>
      </w:r>
    </w:p>
    <w:p w14:paraId="3D386E61"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 xml:space="preserve">            string GetType()</w:t>
      </w:r>
    </w:p>
    <w:p w14:paraId="38EF5E53" w14:textId="77777777" w:rsidR="000D7F86" w:rsidRPr="006E5C8F" w:rsidRDefault="000D7F86" w:rsidP="000D7F86">
      <w:pPr>
        <w:spacing w:after="0" w:line="240" w:lineRule="auto"/>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 xml:space="preserve">            {</w:t>
      </w:r>
    </w:p>
    <w:p w14:paraId="52025CE2"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 xml:space="preserve">                if (AB == BC &amp;&amp; AB == AC) return "</w:t>
      </w:r>
      <w:r w:rsidRPr="000D7F86">
        <w:rPr>
          <w:rFonts w:ascii="Times New Roman" w:hAnsi="Times New Roman" w:cs="Times New Roman"/>
          <w:sz w:val="28"/>
          <w:szCs w:val="28"/>
        </w:rPr>
        <w:t>равносторонний</w:t>
      </w:r>
      <w:r w:rsidRPr="006E5C8F">
        <w:rPr>
          <w:rFonts w:ascii="Times New Roman" w:hAnsi="Times New Roman" w:cs="Times New Roman"/>
          <w:sz w:val="28"/>
          <w:szCs w:val="28"/>
          <w:lang w:val="en-US"/>
        </w:rPr>
        <w:t>";</w:t>
      </w:r>
    </w:p>
    <w:p w14:paraId="3FB235EC"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 xml:space="preserve">                if (AB == BC || AB == AC || BC == AC) return "</w:t>
      </w:r>
      <w:r w:rsidRPr="000D7F86">
        <w:rPr>
          <w:rFonts w:ascii="Times New Roman" w:hAnsi="Times New Roman" w:cs="Times New Roman"/>
          <w:sz w:val="28"/>
          <w:szCs w:val="28"/>
        </w:rPr>
        <w:t>равнобедренный</w:t>
      </w:r>
      <w:r w:rsidRPr="006E5C8F">
        <w:rPr>
          <w:rFonts w:ascii="Times New Roman" w:hAnsi="Times New Roman" w:cs="Times New Roman"/>
          <w:sz w:val="28"/>
          <w:szCs w:val="28"/>
          <w:lang w:val="en-US"/>
        </w:rPr>
        <w:t>";</w:t>
      </w:r>
    </w:p>
    <w:p w14:paraId="32CB872F"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6E5C8F">
        <w:rPr>
          <w:rFonts w:ascii="Times New Roman" w:hAnsi="Times New Roman" w:cs="Times New Roman"/>
          <w:sz w:val="28"/>
          <w:szCs w:val="28"/>
          <w:lang w:val="en-US"/>
        </w:rPr>
        <w:t xml:space="preserve">                </w:t>
      </w:r>
      <w:r w:rsidRPr="000D7F86">
        <w:rPr>
          <w:rFonts w:ascii="Times New Roman" w:hAnsi="Times New Roman" w:cs="Times New Roman"/>
          <w:sz w:val="28"/>
          <w:szCs w:val="28"/>
        </w:rPr>
        <w:t>return "треугольник, как треугольник";</w:t>
      </w:r>
    </w:p>
    <w:p w14:paraId="450DF7DB"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5101BF58" w14:textId="43EA67F9" w:rsidR="000D7F86" w:rsidRPr="00EA2804"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48265821" w14:textId="0D25D06E" w:rsidR="00B41E8D"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Создать шаблон класса MatVector размерности </w:t>
      </w:r>
      <w:r w:rsidRPr="00EA2804">
        <w:rPr>
          <w:rFonts w:ascii="Times New Roman" w:hAnsi="Times New Roman" w:cs="Times New Roman"/>
          <w:sz w:val="28"/>
          <w:szCs w:val="28"/>
        </w:rPr>
        <w:object w:dxaOrig="225" w:dyaOrig="240" w14:anchorId="061620D1">
          <v:shape id="_x0000_i1028" type="#_x0000_t75" style="width:11.5pt;height:12.65pt" o:ole="">
            <v:imagedata r:id="rId49" o:title=""/>
          </v:shape>
          <o:OLEObject Type="Embed" ProgID="Equation.DSMT4" ShapeID="_x0000_i1028" DrawAspect="Content" ObjectID="_1736000212" r:id="rId55"/>
        </w:object>
      </w:r>
      <w:r w:rsidRPr="00EA2804">
        <w:rPr>
          <w:rFonts w:ascii="Times New Roman" w:hAnsi="Times New Roman" w:cs="Times New Roman"/>
          <w:sz w:val="28"/>
          <w:szCs w:val="28"/>
        </w:rPr>
        <w:t>. Реализовать конструкторы с параметрами и конструктор копирования. Создать метод для вывода на экран вектора. Перегрузить операции сложения векторов, умножения на число, скалярного умножения векторов. Написать программу, демонстрирующую все разработанные элементы.</w:t>
      </w:r>
    </w:p>
    <w:p w14:paraId="749A5200" w14:textId="0ECD5CF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#include&lt;iostream&gt;</w:t>
      </w:r>
    </w:p>
    <w:p w14:paraId="5F48C003" w14:textId="7774137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#include&lt;math.h&gt;</w:t>
      </w:r>
    </w:p>
    <w:p w14:paraId="04FB103B" w14:textId="3B1BD51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#include&lt;windows.h&gt;</w:t>
      </w:r>
    </w:p>
    <w:p w14:paraId="2EAA5272" w14:textId="35CA757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ab/>
        <w:t xml:space="preserve">using namespace std; </w:t>
      </w:r>
    </w:p>
    <w:p w14:paraId="57299CEE" w14:textId="3308890E"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w:t>
      </w:r>
    </w:p>
    <w:p w14:paraId="7276352B" w14:textId="697EB47A"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 Определение класса -------------------------------</w:t>
      </w:r>
    </w:p>
    <w:p w14:paraId="3BE2A33D" w14:textId="3CDE96B8"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w:t>
      </w:r>
    </w:p>
    <w:p w14:paraId="009D354E" w14:textId="4248E7FC"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class vektor</w:t>
      </w:r>
    </w:p>
    <w:p w14:paraId="2A129228" w14:textId="01F891E8"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w:t>
      </w:r>
    </w:p>
    <w:p w14:paraId="257DD171" w14:textId="38021F3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private:</w:t>
      </w:r>
    </w:p>
    <w:p w14:paraId="66D890E9" w14:textId="447441B9"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 xml:space="preserve">    int n;                 //Размер вектора</w:t>
      </w:r>
    </w:p>
    <w:p w14:paraId="1D3C2D53" w14:textId="3B0A1E4A"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 xml:space="preserve">    float* ptrArr;     //Указатель на массив элементов</w:t>
      </w:r>
    </w:p>
    <w:p w14:paraId="28A38FE3" w14:textId="0E38CCA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public:</w:t>
      </w:r>
    </w:p>
    <w:p w14:paraId="25D3BCED" w14:textId="34111A3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vektor()</w:t>
      </w:r>
    </w:p>
    <w:p w14:paraId="4703922F" w14:textId="0F274BC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6F0BF6DA" w14:textId="2E8F4F4A"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n = 3;</w:t>
      </w:r>
    </w:p>
    <w:p w14:paraId="390A0AF9" w14:textId="4AE194E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ptrArr = new float [n]; </w:t>
      </w:r>
    </w:p>
    <w:p w14:paraId="5153BD03" w14:textId="4B199B7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1486EBAB" w14:textId="306EC7C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vektor(int num)</w:t>
      </w:r>
    </w:p>
    <w:p w14:paraId="170BAEDA" w14:textId="24F2EE11"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363FAFB9" w14:textId="16A3D4A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n = num;</w:t>
      </w:r>
    </w:p>
    <w:p w14:paraId="44450D78" w14:textId="2622A3C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ptrArr = new float [n];     </w:t>
      </w:r>
    </w:p>
    <w:p w14:paraId="28229674" w14:textId="19F2B6BB"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51F29C28" w14:textId="0F58F3C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~vektor()</w:t>
      </w:r>
    </w:p>
    <w:p w14:paraId="635D9753" w14:textId="0033F7E1"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 delete [] ptrArr; }</w:t>
      </w:r>
    </w:p>
    <w:p w14:paraId="18834178" w14:textId="64B9357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void GetVektor()        //</w:t>
      </w:r>
      <w:r w:rsidRPr="000D7F86">
        <w:rPr>
          <w:rFonts w:ascii="Times New Roman" w:hAnsi="Times New Roman" w:cs="Times New Roman"/>
          <w:sz w:val="28"/>
          <w:szCs w:val="28"/>
        </w:rPr>
        <w:t>Задать</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вектор</w:t>
      </w:r>
    </w:p>
    <w:p w14:paraId="7E7344CC" w14:textId="6137ACE2"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 xml:space="preserve">    {</w:t>
      </w:r>
    </w:p>
    <w:p w14:paraId="27234CC2" w14:textId="128F9924"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//cout &lt;&lt; "Введите размерность вектора: "; cin &gt;&gt; n;</w:t>
      </w:r>
    </w:p>
    <w:p w14:paraId="104471B1" w14:textId="29F2C33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for (int i=0; i &lt; n; i++ )</w:t>
      </w:r>
    </w:p>
    <w:p w14:paraId="2CCA4428" w14:textId="2FF031C5"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 xml:space="preserve">        {</w:t>
      </w:r>
    </w:p>
    <w:p w14:paraId="66A5767D" w14:textId="2CB219F9"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 xml:space="preserve">            cout &lt;&lt; "Введите элемент вектора № " &lt;&lt; i &lt;&lt; ": ";</w:t>
      </w:r>
    </w:p>
    <w:p w14:paraId="74BF8FF2" w14:textId="479B4344"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 xml:space="preserve">            cin &gt;&gt; *(ptrArr + i); </w:t>
      </w:r>
    </w:p>
    <w:p w14:paraId="74021E63" w14:textId="2A70716E"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 xml:space="preserve">        }</w:t>
      </w:r>
    </w:p>
    <w:p w14:paraId="1054B653" w14:textId="36BC47C0"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 xml:space="preserve">    }</w:t>
      </w:r>
    </w:p>
    <w:p w14:paraId="1CE35975" w14:textId="701972D4"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 xml:space="preserve">    float ArrModul()        //Вычислить модуль</w:t>
      </w:r>
    </w:p>
    <w:p w14:paraId="58EBA609" w14:textId="1B57264E" w:rsidR="000D7F86" w:rsidRPr="006E5C8F" w:rsidRDefault="000D7F86" w:rsidP="000D7F86">
      <w:pPr>
        <w:spacing w:after="0" w:line="240" w:lineRule="auto"/>
        <w:ind w:left="709"/>
        <w:jc w:val="both"/>
        <w:rPr>
          <w:rFonts w:ascii="Times New Roman" w:hAnsi="Times New Roman" w:cs="Times New Roman"/>
          <w:sz w:val="28"/>
          <w:szCs w:val="28"/>
        </w:rPr>
      </w:pPr>
      <w:r w:rsidRPr="006E5C8F">
        <w:rPr>
          <w:rFonts w:ascii="Times New Roman" w:hAnsi="Times New Roman" w:cs="Times New Roman"/>
          <w:sz w:val="28"/>
          <w:szCs w:val="28"/>
        </w:rPr>
        <w:tab/>
        <w:t xml:space="preserve">    {</w:t>
      </w:r>
    </w:p>
    <w:p w14:paraId="634D7A83" w14:textId="7965386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float modul = 0;</w:t>
      </w:r>
    </w:p>
    <w:p w14:paraId="2E61EC3A" w14:textId="3B31BEDB"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for (int i=0; i &lt; n; i++ )</w:t>
      </w:r>
    </w:p>
    <w:p w14:paraId="7DB0317A" w14:textId="7E739FB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modul += *(ptrArr + i) *  *(ptrArr + i); </w:t>
      </w:r>
    </w:p>
    <w:p w14:paraId="6B670F4D" w14:textId="34C3064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sqrt (modul);</w:t>
      </w:r>
    </w:p>
    <w:p w14:paraId="6BC2F215" w14:textId="38D385EA"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30CE0C3C" w14:textId="25C5327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void ShowVektor()       //</w:t>
      </w:r>
      <w:r w:rsidRPr="000D7F86">
        <w:rPr>
          <w:rFonts w:ascii="Times New Roman" w:hAnsi="Times New Roman" w:cs="Times New Roman"/>
          <w:sz w:val="28"/>
          <w:szCs w:val="28"/>
        </w:rPr>
        <w:t>Показать</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вектор</w:t>
      </w:r>
    </w:p>
    <w:p w14:paraId="6BB83655" w14:textId="192E75A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1509413C" w14:textId="26650AE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cout &lt;&lt; "</w:t>
      </w:r>
      <w:r w:rsidRPr="000D7F86">
        <w:rPr>
          <w:rFonts w:ascii="Times New Roman" w:hAnsi="Times New Roman" w:cs="Times New Roman"/>
          <w:sz w:val="28"/>
          <w:szCs w:val="28"/>
        </w:rPr>
        <w:t>Вектор</w:t>
      </w:r>
      <w:r w:rsidRPr="000D7F86">
        <w:rPr>
          <w:rFonts w:ascii="Times New Roman" w:hAnsi="Times New Roman" w:cs="Times New Roman"/>
          <w:sz w:val="28"/>
          <w:szCs w:val="28"/>
          <w:lang w:val="en-US"/>
        </w:rPr>
        <w:t xml:space="preserve"> [";</w:t>
      </w:r>
    </w:p>
    <w:p w14:paraId="1F185312" w14:textId="0D60C57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for (int i=0; i &lt; n; i++ )</w:t>
      </w:r>
    </w:p>
    <w:p w14:paraId="03379CD4" w14:textId="548550B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cout &lt;&lt; *(ptrArr + i) &lt;&lt; ", ";</w:t>
      </w:r>
    </w:p>
    <w:p w14:paraId="078828D7" w14:textId="19770D99"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cout &lt;&lt; " ]\n";</w:t>
      </w:r>
    </w:p>
    <w:p w14:paraId="0D937FF3" w14:textId="07515D22"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6EA04E74" w14:textId="576E9DD1"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ab/>
        <w:t xml:space="preserve">    }</w:t>
      </w:r>
    </w:p>
    <w:p w14:paraId="16EEAA26" w14:textId="49A94B2B"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vektor operator= (vektor v)</w:t>
      </w:r>
    </w:p>
    <w:p w14:paraId="5D02222F" w14:textId="7EB58E34"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35E64FA0" w14:textId="161D5C1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for (int i=0; i &lt; n; i++ )</w:t>
      </w:r>
    </w:p>
    <w:p w14:paraId="5F896BD7" w14:textId="7F62100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*(ptrArr + i) = *(v.ptrArr + i); </w:t>
      </w:r>
    </w:p>
    <w:p w14:paraId="35FAF238" w14:textId="700ECA0A"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*this;</w:t>
      </w:r>
    </w:p>
    <w:p w14:paraId="772B2362" w14:textId="0269E3A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4CF96D06" w14:textId="334E9D6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17D853ED" w14:textId="69F8A925"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friend float Skalar   (vektor* , vektor*);  //</w:t>
      </w:r>
      <w:r w:rsidRPr="000D7F86">
        <w:rPr>
          <w:rFonts w:ascii="Times New Roman" w:hAnsi="Times New Roman" w:cs="Times New Roman"/>
          <w:sz w:val="28"/>
          <w:szCs w:val="28"/>
        </w:rPr>
        <w:t>Склярное</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произведение</w:t>
      </w:r>
    </w:p>
    <w:p w14:paraId="61186F48" w14:textId="037DDA8B"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0172023D" w14:textId="0E35C1C5"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friend bool Kolliniar(vektor* , vektor* );  //</w:t>
      </w:r>
      <w:r w:rsidRPr="000D7F86">
        <w:rPr>
          <w:rFonts w:ascii="Times New Roman" w:hAnsi="Times New Roman" w:cs="Times New Roman"/>
          <w:sz w:val="28"/>
          <w:szCs w:val="28"/>
        </w:rPr>
        <w:t>Проверка</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на</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коллинеарность</w:t>
      </w:r>
    </w:p>
    <w:p w14:paraId="0DCC92EA" w14:textId="3F5749AE"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friend bool Ortogonal(vektor* , vektor* );  //</w:t>
      </w:r>
      <w:r w:rsidRPr="000D7F86">
        <w:rPr>
          <w:rFonts w:ascii="Times New Roman" w:hAnsi="Times New Roman" w:cs="Times New Roman"/>
          <w:sz w:val="28"/>
          <w:szCs w:val="28"/>
        </w:rPr>
        <w:t>Проверка</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на</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ортогональность</w:t>
      </w:r>
    </w:p>
    <w:p w14:paraId="7C2CC9B0" w14:textId="40F791A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5D42507F" w14:textId="61BFFA8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friend vektor Kommutativ(vektor* , vektor* );//</w:t>
      </w:r>
      <w:r w:rsidRPr="000D7F86">
        <w:rPr>
          <w:rFonts w:ascii="Times New Roman" w:hAnsi="Times New Roman" w:cs="Times New Roman"/>
          <w:sz w:val="28"/>
          <w:szCs w:val="28"/>
        </w:rPr>
        <w:t>Сложение</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векторов</w:t>
      </w:r>
    </w:p>
    <w:p w14:paraId="5416FB6A" w14:textId="1CFBD05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friend vektor Netativ   (vektor* , vektor* );//</w:t>
      </w:r>
      <w:r w:rsidRPr="000D7F86">
        <w:rPr>
          <w:rFonts w:ascii="Times New Roman" w:hAnsi="Times New Roman" w:cs="Times New Roman"/>
          <w:sz w:val="28"/>
          <w:szCs w:val="28"/>
        </w:rPr>
        <w:t>ВЫчитание</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векторов</w:t>
      </w:r>
    </w:p>
    <w:p w14:paraId="10B80533" w14:textId="03752AC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7EAC3A62" w14:textId="749A85D5"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3048BF08" w14:textId="37FB7444"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r w:rsidRPr="000D7F86">
        <w:rPr>
          <w:rFonts w:ascii="Times New Roman" w:hAnsi="Times New Roman" w:cs="Times New Roman"/>
          <w:sz w:val="28"/>
          <w:szCs w:val="28"/>
        </w:rPr>
        <w:t>Определение</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дружественных</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функций</w:t>
      </w:r>
      <w:r w:rsidRPr="000D7F86">
        <w:rPr>
          <w:rFonts w:ascii="Times New Roman" w:hAnsi="Times New Roman" w:cs="Times New Roman"/>
          <w:sz w:val="28"/>
          <w:szCs w:val="28"/>
          <w:lang w:val="en-US"/>
        </w:rPr>
        <w:t xml:space="preserve"> ----------------</w:t>
      </w:r>
    </w:p>
    <w:p w14:paraId="71D57271" w14:textId="44A8185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24943F68" w14:textId="7FBB8272"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vektor Kommutativ(vektor* vector1, vektor* vector2)</w:t>
      </w:r>
    </w:p>
    <w:p w14:paraId="6651310D" w14:textId="5788476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53D3A95F" w14:textId="5B280E7A"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vektor temp;</w:t>
      </w:r>
    </w:p>
    <w:p w14:paraId="7A157FB2" w14:textId="2AC03A2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for (int i=0; i &lt; vector1-&gt;n; i++ )</w:t>
      </w:r>
    </w:p>
    <w:p w14:paraId="25D0B5DE" w14:textId="2B84EB1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*(temp.ptrArr + i) = *(vector1-&gt;ptrArr + i) + *(vector2-&gt;ptrArr + i);</w:t>
      </w:r>
    </w:p>
    <w:p w14:paraId="52DDD632" w14:textId="253B151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temp;        </w:t>
      </w:r>
    </w:p>
    <w:p w14:paraId="236F201F" w14:textId="66A5D1E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79300493" w14:textId="52351D6F" w:rsidR="000D7F86" w:rsidRPr="000D7F86" w:rsidRDefault="000D7F86" w:rsidP="00E61116">
      <w:pPr>
        <w:spacing w:after="0" w:line="240" w:lineRule="auto"/>
        <w:ind w:left="709" w:firstLine="707"/>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vektor Netativ(vektor* vector1, vektor* vector2)</w:t>
      </w:r>
    </w:p>
    <w:p w14:paraId="422C67E6" w14:textId="5AB7186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3C9ABCFE" w14:textId="12D0630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vektor temp;</w:t>
      </w:r>
    </w:p>
    <w:p w14:paraId="17513F55" w14:textId="3D30C3B2"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for (int i=0; i &lt; vector1-&gt;n; i++ )</w:t>
      </w:r>
    </w:p>
    <w:p w14:paraId="22F7584D" w14:textId="5F74A5F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*(temp.ptrArr + i) = *(vector1-&gt;ptrArr + i) - *(vector2-&gt;ptrArr + i);</w:t>
      </w:r>
    </w:p>
    <w:p w14:paraId="06035333" w14:textId="4229854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vektor(temp);        </w:t>
      </w:r>
    </w:p>
    <w:p w14:paraId="489B7B1B" w14:textId="4DEAA44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0FCEA1C3" w14:textId="3DADD79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float Skalar (vektor* vector1, vektor* vector2)         </w:t>
      </w:r>
    </w:p>
    <w:p w14:paraId="05207F59" w14:textId="5134AFD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4AC23413" w14:textId="6D4AD23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static float temp;</w:t>
      </w:r>
    </w:p>
    <w:p w14:paraId="1754A654" w14:textId="6A6EDB79"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temp = 0;</w:t>
      </w:r>
    </w:p>
    <w:p w14:paraId="257DADCC" w14:textId="39E68EFE"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for (int i=0; i &lt; (*vector1).n; i++ )</w:t>
      </w:r>
    </w:p>
    <w:p w14:paraId="6181374F" w14:textId="5D087E8A"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temp += *(vector1-&gt;ptrArr + i) * *(vector2-&gt;ptrArr + i);</w:t>
      </w:r>
    </w:p>
    <w:p w14:paraId="3533C77D" w14:textId="29EB4CE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temp;</w:t>
      </w:r>
    </w:p>
    <w:p w14:paraId="1E78CE92" w14:textId="42F2DCF1"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1B996772" w14:textId="7A12CFE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ab/>
        <w:t>bool Ortogonal (vektor* vector1, vektor* vector2)</w:t>
      </w:r>
    </w:p>
    <w:p w14:paraId="672240ED" w14:textId="3EBEE6A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2821AD00" w14:textId="3CA25EF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if ( (Skalar (vector1, vector2)) &lt; 0.01 )</w:t>
      </w:r>
    </w:p>
    <w:p w14:paraId="2EF697DE" w14:textId="3C22179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true;</w:t>
      </w:r>
    </w:p>
    <w:p w14:paraId="452CE256" w14:textId="308A9551"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else</w:t>
      </w:r>
    </w:p>
    <w:p w14:paraId="65F3CA0B" w14:textId="02EF472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false;</w:t>
      </w:r>
    </w:p>
    <w:p w14:paraId="549AE8CD" w14:textId="4F8F039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55E1F463" w14:textId="3C89AD6B"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bool Kolliniar (vektor* vector1, vektor* vector2)</w:t>
      </w:r>
    </w:p>
    <w:p w14:paraId="586953BA" w14:textId="08CEBB7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5BBDF7A3" w14:textId="7DFB672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if ( (Skalar (vector1, vector2) - ((*vector1).ArrModul() * (*vector2).ArrModul())) &lt; 0.01 )</w:t>
      </w:r>
    </w:p>
    <w:p w14:paraId="21D205BA" w14:textId="30B20F1A"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true;</w:t>
      </w:r>
    </w:p>
    <w:p w14:paraId="11327E6D" w14:textId="39FA25B2"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else</w:t>
      </w:r>
    </w:p>
    <w:p w14:paraId="5928C482" w14:textId="4C8501EB"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false;</w:t>
      </w:r>
    </w:p>
    <w:p w14:paraId="0C078FD0" w14:textId="25A76F9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1924D736" w14:textId="236F9CF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3560F262" w14:textId="0BE5654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int main()</w:t>
      </w:r>
    </w:p>
    <w:p w14:paraId="633F632E" w14:textId="7A6C364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11CCC3CA" w14:textId="246C276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SetConsoleCP(1251);</w:t>
      </w:r>
    </w:p>
    <w:p w14:paraId="777FDB52" w14:textId="6431596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SetConsoleOutputCP(1251);</w:t>
      </w:r>
    </w:p>
    <w:p w14:paraId="7F0DC8CE" w14:textId="22A1F64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4EDD75F4" w14:textId="3A71EEF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vektor v1(3), v2(3), v(3);</w:t>
      </w:r>
    </w:p>
    <w:p w14:paraId="2102F9DE" w14:textId="3FE9462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v1.GetVektor();</w:t>
      </w:r>
    </w:p>
    <w:p w14:paraId="0A388687" w14:textId="733550D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v2.GetVektor();</w:t>
      </w:r>
    </w:p>
    <w:p w14:paraId="358DAA75" w14:textId="5F6BEA14"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16D113F0" w14:textId="49FFD94E"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cout &lt;&lt; Skalar(&amp;v1, &amp;v2) &lt;&lt; endl;</w:t>
      </w:r>
    </w:p>
    <w:p w14:paraId="6DF691F6" w14:textId="77406F95"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274A77EA" w14:textId="7E0596B2"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 = Kommutativ(&amp;v1, &amp;v2);</w:t>
      </w:r>
    </w:p>
    <w:p w14:paraId="6EE7150F" w14:textId="3773165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v.ShowVektor();</w:t>
      </w:r>
    </w:p>
    <w:p w14:paraId="321FE479" w14:textId="552CBBD4"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0C8CD1E6" w14:textId="302EA502"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cout &lt;&lt; "</w:t>
      </w:r>
      <w:r w:rsidRPr="000D7F86">
        <w:rPr>
          <w:rFonts w:ascii="Times New Roman" w:hAnsi="Times New Roman" w:cs="Times New Roman"/>
          <w:sz w:val="28"/>
          <w:szCs w:val="28"/>
        </w:rPr>
        <w:t>Ортогональность</w:t>
      </w:r>
      <w:r w:rsidRPr="000D7F86">
        <w:rPr>
          <w:rFonts w:ascii="Times New Roman" w:hAnsi="Times New Roman" w:cs="Times New Roman"/>
          <w:sz w:val="28"/>
          <w:szCs w:val="28"/>
          <w:lang w:val="en-US"/>
        </w:rPr>
        <w:t>: " &lt;&lt; Ortogonal(&amp;v1, &amp;v2) &lt;&lt; endl;</w:t>
      </w:r>
    </w:p>
    <w:p w14:paraId="115D132A" w14:textId="087D144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cout &lt;&lt; "</w:t>
      </w:r>
      <w:r w:rsidRPr="000D7F86">
        <w:rPr>
          <w:rFonts w:ascii="Times New Roman" w:hAnsi="Times New Roman" w:cs="Times New Roman"/>
          <w:sz w:val="28"/>
          <w:szCs w:val="28"/>
        </w:rPr>
        <w:t>Коллинеарность</w:t>
      </w:r>
      <w:r w:rsidRPr="000D7F86">
        <w:rPr>
          <w:rFonts w:ascii="Times New Roman" w:hAnsi="Times New Roman" w:cs="Times New Roman"/>
          <w:sz w:val="28"/>
          <w:szCs w:val="28"/>
          <w:lang w:val="en-US"/>
        </w:rPr>
        <w:t>: "  &lt;&lt; Kolliniar(&amp;v1, &amp;v2) &lt;&lt; endl;</w:t>
      </w:r>
    </w:p>
    <w:p w14:paraId="3AB4E4FC" w14:textId="417F6D0A"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 xml:space="preserve">    system("pause");</w:t>
      </w:r>
    </w:p>
    <w:p w14:paraId="48C17043" w14:textId="5086E788"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 xml:space="preserve">    return 0;</w:t>
      </w:r>
    </w:p>
    <w:p w14:paraId="7EB9CAAC" w14:textId="626D3082" w:rsidR="000D7F86" w:rsidRPr="00EA2804"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w:t>
      </w:r>
    </w:p>
    <w:p w14:paraId="020FC8B4" w14:textId="197FEDC3" w:rsidR="00B41E8D"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Создать класс Triad (тройка чисел); определить с помощью перегрузки операции ++ операцию увеличения всех полей одновременно на 1. Реализовать конструкторы с параметрами и конструктор копирования.  Определить производный класс Time (время) с полями: часы, минуты и секунды. Перегрузить операции (++, --) увеличения (уменьшения) времени на 1 секунду и операции + и - увеличения (уменьшения) времени на n секунд. Написать программу, демонстрирующую все разработанные элементы.</w:t>
      </w:r>
    </w:p>
    <w:p w14:paraId="0B394146" w14:textId="45F41E9C"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class Triad</w:t>
      </w:r>
    </w:p>
    <w:p w14:paraId="2E89C823" w14:textId="414722C2"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w:t>
      </w:r>
    </w:p>
    <w:p w14:paraId="76CFB8E8" w14:textId="56AB3373"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 xml:space="preserve">    int x;</w:t>
      </w:r>
    </w:p>
    <w:p w14:paraId="19F5A674" w14:textId="00E19C3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ab/>
        <w:t xml:space="preserve">    int y;</w:t>
      </w:r>
    </w:p>
    <w:p w14:paraId="7FFF6184" w14:textId="0AAD3524"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int z;</w:t>
      </w:r>
    </w:p>
    <w:p w14:paraId="034CF9B2" w14:textId="601B197A"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public:</w:t>
      </w:r>
    </w:p>
    <w:p w14:paraId="3B13D524" w14:textId="31DC550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Triad(){}</w:t>
      </w:r>
    </w:p>
    <w:p w14:paraId="02E497C2" w14:textId="6865E1E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Triad(int a,int b, int c)</w:t>
      </w:r>
    </w:p>
    <w:p w14:paraId="169E9125" w14:textId="27991F49"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5C32FD9A" w14:textId="3851F35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x=a;</w:t>
      </w:r>
    </w:p>
    <w:p w14:paraId="2B37E087" w14:textId="3AF1E0F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y=b;</w:t>
      </w:r>
    </w:p>
    <w:p w14:paraId="19AD5DE2" w14:textId="6C506E0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z=c;</w:t>
      </w:r>
    </w:p>
    <w:p w14:paraId="2AF75B7A" w14:textId="649AA809"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6E7D2FE2" w14:textId="1C2D4DD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void show(int a,int b, int c);</w:t>
      </w:r>
    </w:p>
    <w:p w14:paraId="53A2E5C4" w14:textId="11101284"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void srav()</w:t>
      </w:r>
    </w:p>
    <w:p w14:paraId="2B556300" w14:textId="30A30A8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{if ( Triad aa&gt; Time bb)</w:t>
      </w:r>
    </w:p>
    <w:p w14:paraId="05C3C5D4" w14:textId="2789949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cout&lt;&lt;"obe'ekt aa&gt; ob'eka bb" &lt;&lt;endl</w:t>
      </w:r>
    </w:p>
    <w:p w14:paraId="42890CCA" w14:textId="5E9C26CE"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if (Triad aa&lt; Time bb)</w:t>
      </w:r>
    </w:p>
    <w:p w14:paraId="1EBC72C2" w14:textId="641714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cout &lt;&lt;"ob'ekt aa&lt; ob'ekta bb" &lt;&lt;endl</w:t>
      </w:r>
    </w:p>
    <w:p w14:paraId="3E8B39FE" w14:textId="06A25BD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if (Triad aa==Time bb)</w:t>
      </w:r>
    </w:p>
    <w:p w14:paraId="7E3CA3FB" w14:textId="1DAB404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cout&lt;&lt;"ob'ekt aa= ob'ektu bb"&lt;&lt;endl  };</w:t>
      </w:r>
    </w:p>
    <w:p w14:paraId="776BC4CC" w14:textId="4DCE659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void pr() {cout&lt;&lt;x, y, z;}</w:t>
      </w:r>
    </w:p>
    <w:p w14:paraId="7C69C69C" w14:textId="021D5F94"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 ;</w:t>
      </w:r>
    </w:p>
    <w:p w14:paraId="00F53C4C" w14:textId="3BE869F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class Time: public Triad</w:t>
      </w:r>
    </w:p>
    <w:p w14:paraId="5B16D931" w14:textId="153BE885"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169725BD" w14:textId="2E768E4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public:</w:t>
      </w:r>
    </w:p>
    <w:p w14:paraId="3F8F890B" w14:textId="5022558B"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Time():Triad(){}</w:t>
      </w:r>
    </w:p>
    <w:p w14:paraId="00894C7B" w14:textId="50388452"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Time(int x, int y, int z):Triad(x,y,z){};</w:t>
      </w:r>
    </w:p>
    <w:p w14:paraId="2E47CA39" w14:textId="23391AE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 void srav()</w:t>
      </w:r>
    </w:p>
    <w:p w14:paraId="1325C7C0" w14:textId="60CAC77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{if (Triad aa&gt; Time bb)</w:t>
      </w:r>
    </w:p>
    <w:p w14:paraId="2B6CC3F7" w14:textId="5E532A79"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cout&lt;&lt;"obe'ekt aa&gt; ob'eka bb" &lt;&lt;endl;</w:t>
      </w:r>
    </w:p>
    <w:p w14:paraId="06A6A733" w14:textId="379142AB"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if (Triad aa&lt; Time bb)</w:t>
      </w:r>
    </w:p>
    <w:p w14:paraId="4268FDCC" w14:textId="5AB7646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cout &lt;&lt;"ob'ekt aa&lt; ob'ekta bb" &lt;&lt;endl;</w:t>
      </w:r>
    </w:p>
    <w:p w14:paraId="50DD4806" w14:textId="489290F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if (Triad aa==Time bb)</w:t>
      </w:r>
    </w:p>
    <w:p w14:paraId="5420E64B" w14:textId="39CF2DC4"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cout&lt;&lt;"ob'ekt aa= ob'ektu bb"&lt;&lt;endl;  };*/</w:t>
      </w:r>
    </w:p>
    <w:p w14:paraId="0D2FBC77" w14:textId="5C1B853A"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7B5DE650" w14:textId="26D2F7C9"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void main(void)</w:t>
      </w:r>
    </w:p>
    <w:p w14:paraId="5C597708" w14:textId="5BE71B24"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Triad aa, *pa;</w:t>
      </w:r>
    </w:p>
    <w:p w14:paraId="6F38645E" w14:textId="4C091A94"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Time bb;</w:t>
      </w:r>
    </w:p>
    <w:p w14:paraId="616F4AA8" w14:textId="144D8C31"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aa.show(09,28,45);</w:t>
      </w:r>
    </w:p>
    <w:p w14:paraId="058FE713" w14:textId="7E07E0E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bb.show(10,23,37);</w:t>
      </w:r>
    </w:p>
    <w:p w14:paraId="7CA087C9" w14:textId="0F4C0B7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aa.pr();</w:t>
      </w:r>
    </w:p>
    <w:p w14:paraId="35861997" w14:textId="736065F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bb.pr();</w:t>
      </w:r>
    </w:p>
    <w:p w14:paraId="74907B29" w14:textId="5435769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bb.srav();</w:t>
      </w:r>
    </w:p>
    <w:p w14:paraId="65D1D4C5" w14:textId="22149831"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ab/>
        <w:t xml:space="preserve">  getchar();</w:t>
      </w:r>
    </w:p>
    <w:p w14:paraId="5BD11AF8" w14:textId="0B1F4EE5" w:rsidR="000D7F86" w:rsidRPr="00EA2804"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 xml:space="preserve">  }</w:t>
      </w:r>
    </w:p>
    <w:p w14:paraId="32934548" w14:textId="0A5CD015" w:rsidR="00B41E8D"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Создать классы Point и Line. Реализовать конструкторы по умолчанию, с параметрами и конструктор копирования. Реализовать методы </w:t>
      </w:r>
      <w:r w:rsidRPr="00EA2804">
        <w:rPr>
          <w:rFonts w:ascii="Times New Roman" w:hAnsi="Times New Roman" w:cs="Times New Roman"/>
          <w:sz w:val="28"/>
          <w:szCs w:val="28"/>
        </w:rPr>
        <w:lastRenderedPageBreak/>
        <w:t>set, get. Объявить массив из n объектов класса Point и определить какая из точек находится дальше всех от прямой. Нахождение расстояния реализовать в методе. Написать программу, демонстрирующую все разработанные элементы.</w:t>
      </w:r>
    </w:p>
    <w:p w14:paraId="5E648D2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14.</w:t>
      </w:r>
      <w:r w:rsidRPr="000D7F86">
        <w:rPr>
          <w:rFonts w:ascii="Times New Roman" w:hAnsi="Times New Roman" w:cs="Times New Roman"/>
          <w:sz w:val="28"/>
          <w:szCs w:val="28"/>
          <w:lang w:val="en-US"/>
        </w:rPr>
        <w:tab/>
        <w:t>public class Point {</w:t>
      </w:r>
    </w:p>
    <w:p w14:paraId="5287239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15.</w:t>
      </w:r>
      <w:r w:rsidRPr="000D7F86">
        <w:rPr>
          <w:rFonts w:ascii="Times New Roman" w:hAnsi="Times New Roman" w:cs="Times New Roman"/>
          <w:sz w:val="28"/>
          <w:szCs w:val="28"/>
          <w:lang w:val="en-US"/>
        </w:rPr>
        <w:tab/>
        <w:t xml:space="preserve">    private int x;</w:t>
      </w:r>
    </w:p>
    <w:p w14:paraId="256E758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16.</w:t>
      </w:r>
      <w:r w:rsidRPr="000D7F86">
        <w:rPr>
          <w:rFonts w:ascii="Times New Roman" w:hAnsi="Times New Roman" w:cs="Times New Roman"/>
          <w:sz w:val="28"/>
          <w:szCs w:val="28"/>
          <w:lang w:val="en-US"/>
        </w:rPr>
        <w:tab/>
        <w:t xml:space="preserve">    private int y;</w:t>
      </w:r>
    </w:p>
    <w:p w14:paraId="199FDC6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17.</w:t>
      </w:r>
      <w:r w:rsidRPr="000D7F86">
        <w:rPr>
          <w:rFonts w:ascii="Times New Roman" w:hAnsi="Times New Roman" w:cs="Times New Roman"/>
          <w:sz w:val="28"/>
          <w:szCs w:val="28"/>
          <w:lang w:val="en-US"/>
        </w:rPr>
        <w:tab/>
        <w:t xml:space="preserve"> </w:t>
      </w:r>
    </w:p>
    <w:p w14:paraId="24D6B71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18.</w:t>
      </w:r>
      <w:r w:rsidRPr="000D7F86">
        <w:rPr>
          <w:rFonts w:ascii="Times New Roman" w:hAnsi="Times New Roman" w:cs="Times New Roman"/>
          <w:sz w:val="28"/>
          <w:szCs w:val="28"/>
          <w:lang w:val="en-US"/>
        </w:rPr>
        <w:tab/>
        <w:t xml:space="preserve">    public Point(){}</w:t>
      </w:r>
    </w:p>
    <w:p w14:paraId="5C3A506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19.</w:t>
      </w:r>
      <w:r w:rsidRPr="000D7F86">
        <w:rPr>
          <w:rFonts w:ascii="Times New Roman" w:hAnsi="Times New Roman" w:cs="Times New Roman"/>
          <w:sz w:val="28"/>
          <w:szCs w:val="28"/>
          <w:lang w:val="en-US"/>
        </w:rPr>
        <w:tab/>
        <w:t xml:space="preserve"> </w:t>
      </w:r>
    </w:p>
    <w:p w14:paraId="442C87D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20.</w:t>
      </w:r>
      <w:r w:rsidRPr="000D7F86">
        <w:rPr>
          <w:rFonts w:ascii="Times New Roman" w:hAnsi="Times New Roman" w:cs="Times New Roman"/>
          <w:sz w:val="28"/>
          <w:szCs w:val="28"/>
          <w:lang w:val="en-US"/>
        </w:rPr>
        <w:tab/>
        <w:t xml:space="preserve">    public Point(int x, int y) {</w:t>
      </w:r>
    </w:p>
    <w:p w14:paraId="7B63406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21.</w:t>
      </w:r>
      <w:r w:rsidRPr="000D7F86">
        <w:rPr>
          <w:rFonts w:ascii="Times New Roman" w:hAnsi="Times New Roman" w:cs="Times New Roman"/>
          <w:sz w:val="28"/>
          <w:szCs w:val="28"/>
          <w:lang w:val="en-US"/>
        </w:rPr>
        <w:tab/>
        <w:t xml:space="preserve">        this.x = x;</w:t>
      </w:r>
    </w:p>
    <w:p w14:paraId="29AB9E3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22.</w:t>
      </w:r>
      <w:r w:rsidRPr="000D7F86">
        <w:rPr>
          <w:rFonts w:ascii="Times New Roman" w:hAnsi="Times New Roman" w:cs="Times New Roman"/>
          <w:sz w:val="28"/>
          <w:szCs w:val="28"/>
          <w:lang w:val="en-US"/>
        </w:rPr>
        <w:tab/>
        <w:t xml:space="preserve">        this.y = y;</w:t>
      </w:r>
    </w:p>
    <w:p w14:paraId="37E09CB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23.</w:t>
      </w:r>
      <w:r w:rsidRPr="000D7F86">
        <w:rPr>
          <w:rFonts w:ascii="Times New Roman" w:hAnsi="Times New Roman" w:cs="Times New Roman"/>
          <w:sz w:val="28"/>
          <w:szCs w:val="28"/>
          <w:lang w:val="en-US"/>
        </w:rPr>
        <w:tab/>
        <w:t xml:space="preserve">    }</w:t>
      </w:r>
    </w:p>
    <w:p w14:paraId="3EE9B77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24.</w:t>
      </w:r>
      <w:r w:rsidRPr="000D7F86">
        <w:rPr>
          <w:rFonts w:ascii="Times New Roman" w:hAnsi="Times New Roman" w:cs="Times New Roman"/>
          <w:sz w:val="28"/>
          <w:szCs w:val="28"/>
          <w:lang w:val="en-US"/>
        </w:rPr>
        <w:tab/>
        <w:t xml:space="preserve"> </w:t>
      </w:r>
    </w:p>
    <w:p w14:paraId="272FD13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25.</w:t>
      </w:r>
      <w:r w:rsidRPr="000D7F86">
        <w:rPr>
          <w:rFonts w:ascii="Times New Roman" w:hAnsi="Times New Roman" w:cs="Times New Roman"/>
          <w:sz w:val="28"/>
          <w:szCs w:val="28"/>
          <w:lang w:val="en-US"/>
        </w:rPr>
        <w:tab/>
        <w:t xml:space="preserve">    public int getX() {</w:t>
      </w:r>
    </w:p>
    <w:p w14:paraId="70799F9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26.</w:t>
      </w:r>
      <w:r w:rsidRPr="000D7F86">
        <w:rPr>
          <w:rFonts w:ascii="Times New Roman" w:hAnsi="Times New Roman" w:cs="Times New Roman"/>
          <w:sz w:val="28"/>
          <w:szCs w:val="28"/>
          <w:lang w:val="en-US"/>
        </w:rPr>
        <w:tab/>
        <w:t xml:space="preserve">        return x;</w:t>
      </w:r>
    </w:p>
    <w:p w14:paraId="04EC4CA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27.</w:t>
      </w:r>
      <w:r w:rsidRPr="000D7F86">
        <w:rPr>
          <w:rFonts w:ascii="Times New Roman" w:hAnsi="Times New Roman" w:cs="Times New Roman"/>
          <w:sz w:val="28"/>
          <w:szCs w:val="28"/>
          <w:lang w:val="en-US"/>
        </w:rPr>
        <w:tab/>
        <w:t xml:space="preserve">    }</w:t>
      </w:r>
    </w:p>
    <w:p w14:paraId="78468D8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28.</w:t>
      </w:r>
      <w:r w:rsidRPr="000D7F86">
        <w:rPr>
          <w:rFonts w:ascii="Times New Roman" w:hAnsi="Times New Roman" w:cs="Times New Roman"/>
          <w:sz w:val="28"/>
          <w:szCs w:val="28"/>
          <w:lang w:val="en-US"/>
        </w:rPr>
        <w:tab/>
        <w:t xml:space="preserve"> </w:t>
      </w:r>
    </w:p>
    <w:p w14:paraId="45B101A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29.</w:t>
      </w:r>
      <w:r w:rsidRPr="000D7F86">
        <w:rPr>
          <w:rFonts w:ascii="Times New Roman" w:hAnsi="Times New Roman" w:cs="Times New Roman"/>
          <w:sz w:val="28"/>
          <w:szCs w:val="28"/>
          <w:lang w:val="en-US"/>
        </w:rPr>
        <w:tab/>
        <w:t xml:space="preserve">    public void setX(int x) {</w:t>
      </w:r>
    </w:p>
    <w:p w14:paraId="329892A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30.</w:t>
      </w:r>
      <w:r w:rsidRPr="000D7F86">
        <w:rPr>
          <w:rFonts w:ascii="Times New Roman" w:hAnsi="Times New Roman" w:cs="Times New Roman"/>
          <w:sz w:val="28"/>
          <w:szCs w:val="28"/>
          <w:lang w:val="en-US"/>
        </w:rPr>
        <w:tab/>
        <w:t xml:space="preserve">        this.x = x;</w:t>
      </w:r>
    </w:p>
    <w:p w14:paraId="223F9CC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31.</w:t>
      </w:r>
      <w:r w:rsidRPr="000D7F86">
        <w:rPr>
          <w:rFonts w:ascii="Times New Roman" w:hAnsi="Times New Roman" w:cs="Times New Roman"/>
          <w:sz w:val="28"/>
          <w:szCs w:val="28"/>
          <w:lang w:val="en-US"/>
        </w:rPr>
        <w:tab/>
        <w:t xml:space="preserve">    }</w:t>
      </w:r>
    </w:p>
    <w:p w14:paraId="7D6DBB3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32.</w:t>
      </w:r>
      <w:r w:rsidRPr="000D7F86">
        <w:rPr>
          <w:rFonts w:ascii="Times New Roman" w:hAnsi="Times New Roman" w:cs="Times New Roman"/>
          <w:sz w:val="28"/>
          <w:szCs w:val="28"/>
          <w:lang w:val="en-US"/>
        </w:rPr>
        <w:tab/>
        <w:t xml:space="preserve"> </w:t>
      </w:r>
    </w:p>
    <w:p w14:paraId="75B4B0D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33.</w:t>
      </w:r>
      <w:r w:rsidRPr="000D7F86">
        <w:rPr>
          <w:rFonts w:ascii="Times New Roman" w:hAnsi="Times New Roman" w:cs="Times New Roman"/>
          <w:sz w:val="28"/>
          <w:szCs w:val="28"/>
          <w:lang w:val="en-US"/>
        </w:rPr>
        <w:tab/>
        <w:t xml:space="preserve">    public int getY() {</w:t>
      </w:r>
    </w:p>
    <w:p w14:paraId="2FF0B28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34.</w:t>
      </w:r>
      <w:r w:rsidRPr="000D7F86">
        <w:rPr>
          <w:rFonts w:ascii="Times New Roman" w:hAnsi="Times New Roman" w:cs="Times New Roman"/>
          <w:sz w:val="28"/>
          <w:szCs w:val="28"/>
          <w:lang w:val="en-US"/>
        </w:rPr>
        <w:tab/>
        <w:t xml:space="preserve">        return y;</w:t>
      </w:r>
    </w:p>
    <w:p w14:paraId="3FFD7BB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35.</w:t>
      </w:r>
      <w:r w:rsidRPr="000D7F86">
        <w:rPr>
          <w:rFonts w:ascii="Times New Roman" w:hAnsi="Times New Roman" w:cs="Times New Roman"/>
          <w:sz w:val="28"/>
          <w:szCs w:val="28"/>
          <w:lang w:val="en-US"/>
        </w:rPr>
        <w:tab/>
        <w:t xml:space="preserve">    }</w:t>
      </w:r>
    </w:p>
    <w:p w14:paraId="7A8129A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36.</w:t>
      </w:r>
      <w:r w:rsidRPr="000D7F86">
        <w:rPr>
          <w:rFonts w:ascii="Times New Roman" w:hAnsi="Times New Roman" w:cs="Times New Roman"/>
          <w:sz w:val="28"/>
          <w:szCs w:val="28"/>
          <w:lang w:val="en-US"/>
        </w:rPr>
        <w:tab/>
        <w:t xml:space="preserve"> </w:t>
      </w:r>
    </w:p>
    <w:p w14:paraId="4827A84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37.</w:t>
      </w:r>
      <w:r w:rsidRPr="000D7F86">
        <w:rPr>
          <w:rFonts w:ascii="Times New Roman" w:hAnsi="Times New Roman" w:cs="Times New Roman"/>
          <w:sz w:val="28"/>
          <w:szCs w:val="28"/>
          <w:lang w:val="en-US"/>
        </w:rPr>
        <w:tab/>
        <w:t xml:space="preserve">    public void setY(int y) {</w:t>
      </w:r>
    </w:p>
    <w:p w14:paraId="346FD06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38.</w:t>
      </w:r>
      <w:r w:rsidRPr="000D7F86">
        <w:rPr>
          <w:rFonts w:ascii="Times New Roman" w:hAnsi="Times New Roman" w:cs="Times New Roman"/>
          <w:sz w:val="28"/>
          <w:szCs w:val="28"/>
          <w:lang w:val="en-US"/>
        </w:rPr>
        <w:tab/>
        <w:t xml:space="preserve">        this.y = y;</w:t>
      </w:r>
    </w:p>
    <w:p w14:paraId="409B287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39.</w:t>
      </w:r>
      <w:r w:rsidRPr="000D7F86">
        <w:rPr>
          <w:rFonts w:ascii="Times New Roman" w:hAnsi="Times New Roman" w:cs="Times New Roman"/>
          <w:sz w:val="28"/>
          <w:szCs w:val="28"/>
          <w:lang w:val="en-US"/>
        </w:rPr>
        <w:tab/>
        <w:t xml:space="preserve">    }</w:t>
      </w:r>
    </w:p>
    <w:p w14:paraId="1B6BE1F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40.</w:t>
      </w:r>
      <w:r w:rsidRPr="000D7F86">
        <w:rPr>
          <w:rFonts w:ascii="Times New Roman" w:hAnsi="Times New Roman" w:cs="Times New Roman"/>
          <w:sz w:val="28"/>
          <w:szCs w:val="28"/>
          <w:lang w:val="en-US"/>
        </w:rPr>
        <w:tab/>
        <w:t xml:space="preserve"> </w:t>
      </w:r>
    </w:p>
    <w:p w14:paraId="14C8122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41.</w:t>
      </w:r>
      <w:r w:rsidRPr="000D7F86">
        <w:rPr>
          <w:rFonts w:ascii="Times New Roman" w:hAnsi="Times New Roman" w:cs="Times New Roman"/>
          <w:sz w:val="28"/>
          <w:szCs w:val="28"/>
          <w:lang w:val="en-US"/>
        </w:rPr>
        <w:tab/>
        <w:t xml:space="preserve">    @Override</w:t>
      </w:r>
    </w:p>
    <w:p w14:paraId="5A6C303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42.</w:t>
      </w:r>
      <w:r w:rsidRPr="000D7F86">
        <w:rPr>
          <w:rFonts w:ascii="Times New Roman" w:hAnsi="Times New Roman" w:cs="Times New Roman"/>
          <w:sz w:val="28"/>
          <w:szCs w:val="28"/>
          <w:lang w:val="en-US"/>
        </w:rPr>
        <w:tab/>
        <w:t xml:space="preserve">    public String toString() {</w:t>
      </w:r>
    </w:p>
    <w:p w14:paraId="0382789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43.</w:t>
      </w:r>
      <w:r w:rsidRPr="000D7F86">
        <w:rPr>
          <w:rFonts w:ascii="Times New Roman" w:hAnsi="Times New Roman" w:cs="Times New Roman"/>
          <w:sz w:val="28"/>
          <w:szCs w:val="28"/>
          <w:lang w:val="en-US"/>
        </w:rPr>
        <w:tab/>
        <w:t xml:space="preserve">        return "Point{" +</w:t>
      </w:r>
    </w:p>
    <w:p w14:paraId="3F59CF3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44.</w:t>
      </w:r>
      <w:r w:rsidRPr="000D7F86">
        <w:rPr>
          <w:rFonts w:ascii="Times New Roman" w:hAnsi="Times New Roman" w:cs="Times New Roman"/>
          <w:sz w:val="28"/>
          <w:szCs w:val="28"/>
          <w:lang w:val="en-US"/>
        </w:rPr>
        <w:tab/>
        <w:t xml:space="preserve">                "x=" + x +</w:t>
      </w:r>
    </w:p>
    <w:p w14:paraId="736F42F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45.</w:t>
      </w:r>
      <w:r w:rsidRPr="000D7F86">
        <w:rPr>
          <w:rFonts w:ascii="Times New Roman" w:hAnsi="Times New Roman" w:cs="Times New Roman"/>
          <w:sz w:val="28"/>
          <w:szCs w:val="28"/>
          <w:lang w:val="en-US"/>
        </w:rPr>
        <w:tab/>
        <w:t xml:space="preserve">                ", y=" + y +</w:t>
      </w:r>
    </w:p>
    <w:p w14:paraId="0E68598B"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46.</w:t>
      </w:r>
      <w:r w:rsidRPr="000D7F86">
        <w:rPr>
          <w:rFonts w:ascii="Times New Roman" w:hAnsi="Times New Roman" w:cs="Times New Roman"/>
          <w:sz w:val="28"/>
          <w:szCs w:val="28"/>
        </w:rPr>
        <w:tab/>
        <w:t xml:space="preserve">                '}';</w:t>
      </w:r>
    </w:p>
    <w:p w14:paraId="543FE750"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47.</w:t>
      </w:r>
      <w:r w:rsidRPr="000D7F86">
        <w:rPr>
          <w:rFonts w:ascii="Times New Roman" w:hAnsi="Times New Roman" w:cs="Times New Roman"/>
          <w:sz w:val="28"/>
          <w:szCs w:val="28"/>
        </w:rPr>
        <w:tab/>
        <w:t xml:space="preserve">    }</w:t>
      </w:r>
    </w:p>
    <w:p w14:paraId="25A75EC4" w14:textId="3299BC48" w:rsidR="000D7F86" w:rsidRPr="00EA2804"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48.</w:t>
      </w:r>
      <w:r w:rsidRPr="000D7F86">
        <w:rPr>
          <w:rFonts w:ascii="Times New Roman" w:hAnsi="Times New Roman" w:cs="Times New Roman"/>
          <w:sz w:val="28"/>
          <w:szCs w:val="28"/>
        </w:rPr>
        <w:tab/>
        <w:t>}</w:t>
      </w:r>
    </w:p>
    <w:p w14:paraId="56D5B539" w14:textId="77777777"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 Определить класс «Матрица» размерности </w:t>
      </w:r>
      <w:r w:rsidRPr="00EA2804">
        <w:rPr>
          <w:rFonts w:ascii="Times New Roman" w:hAnsi="Times New Roman" w:cs="Times New Roman"/>
          <w:sz w:val="28"/>
          <w:szCs w:val="28"/>
        </w:rPr>
        <w:object w:dxaOrig="975" w:dyaOrig="435" w14:anchorId="19F59D9D">
          <v:shape id="_x0000_i1029" type="#_x0000_t75" style="width:48.95pt;height:21.3pt" o:ole="">
            <v:imagedata r:id="rId56" o:title=""/>
          </v:shape>
          <o:OLEObject Type="Embed" ProgID="Equation.DSMT4" ShapeID="_x0000_i1029" DrawAspect="Content" ObjectID="_1736000213" r:id="rId57"/>
        </w:object>
      </w:r>
      <w:r w:rsidRPr="00EA2804">
        <w:rPr>
          <w:rFonts w:ascii="Times New Roman" w:hAnsi="Times New Roman" w:cs="Times New Roman"/>
          <w:sz w:val="28"/>
          <w:szCs w:val="28"/>
        </w:rPr>
        <w:t xml:space="preserve">. Реализовать конструкторы с параметрами и конструктор копирования. Реализовать метод для установки новой размерности матрицы и метод для установки коэффициентов матрицы.  Объявить массив из </w:t>
      </w:r>
      <w:r w:rsidRPr="00EA2804">
        <w:rPr>
          <w:rFonts w:ascii="Times New Roman" w:hAnsi="Times New Roman" w:cs="Times New Roman"/>
          <w:sz w:val="28"/>
          <w:szCs w:val="28"/>
        </w:rPr>
        <w:object w:dxaOrig="270" w:dyaOrig="240" w14:anchorId="7EAC3F89">
          <v:shape id="_x0000_i1030" type="#_x0000_t75" style="width:14.4pt;height:12.65pt" o:ole="">
            <v:imagedata r:id="rId58" o:title=""/>
          </v:shape>
          <o:OLEObject Type="Embed" ProgID="Equation.DSMT4" ShapeID="_x0000_i1030" DrawAspect="Content" ObjectID="_1736000214" r:id="rId59"/>
        </w:object>
      </w:r>
      <w:r w:rsidRPr="00EA2804">
        <w:rPr>
          <w:rFonts w:ascii="Times New Roman" w:hAnsi="Times New Roman" w:cs="Times New Roman"/>
          <w:sz w:val="28"/>
          <w:szCs w:val="28"/>
        </w:rPr>
        <w:t xml:space="preserve"> объектов. Написать </w:t>
      </w:r>
      <w:r w:rsidRPr="00EA2804">
        <w:rPr>
          <w:rFonts w:ascii="Times New Roman" w:hAnsi="Times New Roman" w:cs="Times New Roman"/>
          <w:sz w:val="28"/>
          <w:szCs w:val="28"/>
        </w:rPr>
        <w:lastRenderedPageBreak/>
        <w:t xml:space="preserve">функции, вычисляющие первую и вторую нормы матрицы  </w:t>
      </w:r>
      <w:r w:rsidRPr="00EA2804">
        <w:rPr>
          <w:rFonts w:ascii="Times New Roman" w:hAnsi="Times New Roman" w:cs="Times New Roman"/>
          <w:sz w:val="28"/>
          <w:szCs w:val="28"/>
        </w:rPr>
        <w:object w:dxaOrig="1950" w:dyaOrig="825" w14:anchorId="310E711E">
          <v:shape id="_x0000_i1031" type="#_x0000_t75" style="width:97.9pt;height:41.45pt" o:ole="">
            <v:imagedata r:id="rId60" o:title=""/>
          </v:shape>
          <o:OLEObject Type="Embed" ProgID="Equation.DSMT4" ShapeID="_x0000_i1031" DrawAspect="Content" ObjectID="_1736000215" r:id="rId61"/>
        </w:object>
      </w:r>
      <w:r w:rsidRPr="00EA2804">
        <w:rPr>
          <w:rFonts w:ascii="Times New Roman" w:hAnsi="Times New Roman" w:cs="Times New Roman"/>
          <w:sz w:val="28"/>
          <w:szCs w:val="28"/>
        </w:rPr>
        <w:t xml:space="preserve">, </w:t>
      </w:r>
      <w:r w:rsidRPr="00EA2804">
        <w:rPr>
          <w:rFonts w:ascii="Times New Roman" w:hAnsi="Times New Roman" w:cs="Times New Roman"/>
          <w:sz w:val="28"/>
          <w:szCs w:val="28"/>
        </w:rPr>
        <w:object w:dxaOrig="2025" w:dyaOrig="795" w14:anchorId="1216599A">
          <v:shape id="_x0000_i1032" type="#_x0000_t75" style="width:101.4pt;height:40.3pt" o:ole="">
            <v:imagedata r:id="rId62" o:title=""/>
          </v:shape>
          <o:OLEObject Type="Embed" ProgID="Equation.DSMT4" ShapeID="_x0000_i1032" DrawAspect="Content" ObjectID="_1736000216" r:id="rId63"/>
        </w:object>
      </w:r>
      <w:r w:rsidRPr="00EA2804">
        <w:rPr>
          <w:rFonts w:ascii="Times New Roman" w:hAnsi="Times New Roman" w:cs="Times New Roman"/>
          <w:sz w:val="28"/>
          <w:szCs w:val="28"/>
        </w:rPr>
        <w:t>. Определить, какая из матриц имеет наименьшую первую и вторую нормы. Написать программу, демонстрирующую все разработанные элементы.</w:t>
      </w:r>
    </w:p>
    <w:p w14:paraId="5F9622EC" w14:textId="77777777"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Определить классы «Треугольник». Реализовать конструкторы с параметрами и конструктор копирования. Определить, какой из m введенных «Треугольников» имеет наибольшую и наименьшею площадь. </w:t>
      </w:r>
      <w:r w:rsidRPr="00EA2804">
        <w:rPr>
          <w:rFonts w:ascii="Times New Roman" w:hAnsi="Times New Roman" w:cs="Times New Roman"/>
          <w:sz w:val="28"/>
          <w:szCs w:val="28"/>
        </w:rPr>
        <w:object w:dxaOrig="5655" w:dyaOrig="705" w14:anchorId="7E782A48">
          <v:shape id="_x0000_i1033" type="#_x0000_t75" style="width:281.65pt;height:35.7pt" o:ole="">
            <v:imagedata r:id="rId64" o:title=""/>
          </v:shape>
          <o:OLEObject Type="Embed" ProgID="Equation.DSMT4" ShapeID="_x0000_i1033" DrawAspect="Content" ObjectID="_1736000217" r:id="rId65"/>
        </w:object>
      </w:r>
      <w:r w:rsidRPr="00EA2804">
        <w:rPr>
          <w:rFonts w:ascii="Times New Roman" w:hAnsi="Times New Roman" w:cs="Times New Roman"/>
          <w:sz w:val="28"/>
          <w:szCs w:val="28"/>
        </w:rPr>
        <w:t>. Написать программу, демонстрирующую все разработанные элементы.</w:t>
      </w:r>
    </w:p>
    <w:p w14:paraId="1DC6A20F" w14:textId="77777777"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bookmarkStart w:id="21" w:name="_gjdgxs"/>
      <w:bookmarkEnd w:id="21"/>
      <w:r w:rsidRPr="00EA2804">
        <w:rPr>
          <w:rFonts w:ascii="Times New Roman" w:hAnsi="Times New Roman" w:cs="Times New Roman"/>
          <w:sz w:val="28"/>
          <w:szCs w:val="28"/>
        </w:rPr>
        <w:t>Создать класс Complex для работы с мнимыми числами. Реализовать конструкторы с параметрами и конструктор копирования. Используя для представления числа два числа реальная и действительная часть числа. Перегрузить арифметические операции (+, -, *, /) и операции сравнения (==, !=, &lt;, &gt;). Написать программу, демонстрирующую все разработанные элементы.</w:t>
      </w:r>
    </w:p>
    <w:p w14:paraId="6843E99F" w14:textId="2A66968B" w:rsidR="00B41E8D"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Создать класс Complex для работы с мнимыми числами. Реализовать конструкторы с параметрами и конструктор копирования.  Используя для представления числа два числа реальная и действительная часть числа. Перегрузить арифметические операции (+, -, *, /) и операцию сравнения (==). Реализовать метод для вывода на экран числа. Написать программу, демонстрирующую все разработанные элементы.</w:t>
      </w:r>
    </w:p>
    <w:p w14:paraId="4337D6C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internal class Complex</w:t>
      </w:r>
    </w:p>
    <w:p w14:paraId="5037433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31B8F2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Complex(int a, int b)</w:t>
      </w:r>
    </w:p>
    <w:p w14:paraId="034F4E5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47C452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A = a;</w:t>
      </w:r>
    </w:p>
    <w:p w14:paraId="7E76C1B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B = b;</w:t>
      </w:r>
    </w:p>
    <w:p w14:paraId="2CF174D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461B8E1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A27784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int A { get; set; }</w:t>
      </w:r>
    </w:p>
    <w:p w14:paraId="473E06C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int B { get; set; }</w:t>
      </w:r>
    </w:p>
    <w:p w14:paraId="3197932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EF43CB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static Complex operator +(Complex first, Complex second)</w:t>
      </w:r>
    </w:p>
    <w:p w14:paraId="1ACA2F9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599192E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return new Complex(first.A + second.A, first.B + second.B);</w:t>
      </w:r>
    </w:p>
    <w:p w14:paraId="40BD348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3594267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F9532E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static Complex operator -(Complex first, Complex second)</w:t>
      </w:r>
    </w:p>
    <w:p w14:paraId="69CF535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51BCEEA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return new Complex(first.A - second.A, first.B - second.B);</w:t>
      </w:r>
    </w:p>
    <w:p w14:paraId="581C191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 xml:space="preserve">        }</w:t>
      </w:r>
    </w:p>
    <w:p w14:paraId="48FA74F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4B65449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static Complex operator *(Complex first, Complex second)</w:t>
      </w:r>
    </w:p>
    <w:p w14:paraId="070595E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C53624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//todo</w:t>
      </w:r>
    </w:p>
    <w:p w14:paraId="25ED341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7F39C7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7C53ED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static Complex operator /(Complex first, Complex second)</w:t>
      </w:r>
    </w:p>
    <w:p w14:paraId="65099DB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3CF56CC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//todo</w:t>
      </w:r>
    </w:p>
    <w:p w14:paraId="2E5BA1B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C5851B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33427CB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static bool operator ==(Complex first, Complex second)</w:t>
      </w:r>
    </w:p>
    <w:p w14:paraId="18B85A8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3755D7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return first.A == second.A &amp;&amp; first.B == second.B;</w:t>
      </w:r>
    </w:p>
    <w:p w14:paraId="788F33B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8C0923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EB6C0A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static bool operator !=(Complex first, Complex second)</w:t>
      </w:r>
    </w:p>
    <w:p w14:paraId="440A34C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56980D1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return !(first == second);</w:t>
      </w:r>
    </w:p>
    <w:p w14:paraId="223BE24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6E65C33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50FE2E7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override string ToString()</w:t>
      </w:r>
    </w:p>
    <w:p w14:paraId="4249EBF1"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r w:rsidRPr="006E5C8F">
        <w:rPr>
          <w:rFonts w:ascii="Times New Roman" w:hAnsi="Times New Roman" w:cs="Times New Roman"/>
          <w:sz w:val="28"/>
          <w:szCs w:val="28"/>
          <w:lang w:val="en-US"/>
        </w:rPr>
        <w:t>{</w:t>
      </w:r>
    </w:p>
    <w:p w14:paraId="28ED4C6D"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6E5C8F">
        <w:rPr>
          <w:rFonts w:ascii="Times New Roman" w:hAnsi="Times New Roman" w:cs="Times New Roman"/>
          <w:sz w:val="28"/>
          <w:szCs w:val="28"/>
          <w:lang w:val="en-US"/>
        </w:rPr>
        <w:t xml:space="preserve">            </w:t>
      </w:r>
      <w:r w:rsidRPr="000D7F86">
        <w:rPr>
          <w:rFonts w:ascii="Times New Roman" w:hAnsi="Times New Roman" w:cs="Times New Roman"/>
          <w:sz w:val="28"/>
          <w:szCs w:val="28"/>
        </w:rPr>
        <w:t>return $"({A};{B})";</w:t>
      </w:r>
    </w:p>
    <w:p w14:paraId="3299BD34"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3CAA2584" w14:textId="4EFC31EE" w:rsidR="000D7F86" w:rsidRPr="00EA2804"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1066603E" w14:textId="44EBD331" w:rsidR="00B41E8D"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Создать класс Pair (пара чисел). Реализовать конструкторы с параметрами и конструктор копирования, определить методы изменения полей и вычисления произведения чисел. Определить производный класс RightAngled (прямоугольный треугольник) с полями-катетами. Определить методы вычисления гипотенузы и площади треугольника. Написать программу, демонстрирующую все разработанные элементы.</w:t>
      </w:r>
    </w:p>
    <w:p w14:paraId="057437D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class Pair</w:t>
      </w:r>
    </w:p>
    <w:p w14:paraId="568E139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3921FF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double FirstSide { get; set; }</w:t>
      </w:r>
    </w:p>
    <w:p w14:paraId="37E1CCC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6C78E98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double SecondSide { get; set; }</w:t>
      </w:r>
    </w:p>
    <w:p w14:paraId="75A3723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A62E07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Pair()</w:t>
      </w:r>
    </w:p>
    <w:p w14:paraId="5E4AC9C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62C34E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8F7738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6818505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Pair(int firstSide, int secondSide)</w:t>
      </w:r>
    </w:p>
    <w:p w14:paraId="07CE35CE"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w:t>
      </w:r>
    </w:p>
    <w:p w14:paraId="0CF2D56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rPr>
        <w:lastRenderedPageBreak/>
        <w:t xml:space="preserve">            </w:t>
      </w:r>
      <w:r w:rsidRPr="000D7F86">
        <w:rPr>
          <w:rFonts w:ascii="Times New Roman" w:hAnsi="Times New Roman" w:cs="Times New Roman"/>
          <w:sz w:val="28"/>
          <w:szCs w:val="28"/>
          <w:lang w:val="en-US"/>
        </w:rPr>
        <w:t>this.FirstSide = firstSide;</w:t>
      </w:r>
    </w:p>
    <w:p w14:paraId="5AF1F21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this.SecondSide = secondSide;</w:t>
      </w:r>
    </w:p>
    <w:p w14:paraId="0EE21BA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34AA1D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p>
    <w:p w14:paraId="312F915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double Product()</w:t>
      </w:r>
    </w:p>
    <w:p w14:paraId="08E7A77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3A0FAF6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return this.FirstSide * this.SecondSide;</w:t>
      </w:r>
    </w:p>
    <w:p w14:paraId="06C81CD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46064C1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AA1600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override string ToString()</w:t>
      </w:r>
    </w:p>
    <w:p w14:paraId="1BEEA2D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CE932E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return "First side " + FirstSide + " Second side " + SecondSide;</w:t>
      </w:r>
    </w:p>
    <w:p w14:paraId="0951740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4DCC9F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53C127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C9E53D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class RightAngled : Pair</w:t>
      </w:r>
    </w:p>
    <w:p w14:paraId="0103913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0E6953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RightAngled()</w:t>
      </w:r>
    </w:p>
    <w:p w14:paraId="28F8301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545982A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8F7581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3FB4AB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A6E189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RightAngled(int firstSide, int secondSide) : base (firstSide, secondSide)</w:t>
      </w:r>
    </w:p>
    <w:p w14:paraId="5CB1FE9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3381E23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8D04AA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9CB8C2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double GetHypotenuse()</w:t>
      </w:r>
    </w:p>
    <w:p w14:paraId="60CC9E9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4EBF7D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return Math.Sqrt(Math.Pow(base.FirstSide, 2) + Math.Pow(base.SecondSide, 2));</w:t>
      </w:r>
    </w:p>
    <w:p w14:paraId="0B8EF04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5A4CE7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E90F8E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double GetArea()</w:t>
      </w:r>
    </w:p>
    <w:p w14:paraId="3AA8A72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322689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return 0.5 * (base.FirstSide * base.SecondSide);</w:t>
      </w:r>
    </w:p>
    <w:p w14:paraId="0A12B994"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w:t>
      </w:r>
    </w:p>
    <w:p w14:paraId="2611DE90" w14:textId="0B662515" w:rsidR="000D7F86" w:rsidRPr="00EA2804"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4286D814" w14:textId="77777777"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Создать класс Triad (тройка чисел). Реализовать конструкторы с параметрами и конструктор копирования, определить методы изменения полей и вычисления суммы чисел. Определить производный класс Triangle (треугольник) с полями-сторонами. Определить методы для определения: существует ли такой треугольник, для вычисления периметра и площади. Написать программу, демонстрирующую все разработанные элементы.</w:t>
      </w:r>
    </w:p>
    <w:p w14:paraId="4A1C61E3" w14:textId="605593E1" w:rsidR="00B41E8D"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lastRenderedPageBreak/>
        <w:t>Создать класс Man (человек) с полями: имя, возраст, пол и вес (реализовать конструкторы с параметрами и конструктор копирования). Определить методы переназначения имени, изменения возраста и изменения веса. Создать производный класс Student (реализовать конструкторы с параметрами и конструктор копирования), имеющий поле для года обучения. Определить методы переназначения и увеличения года обучения. Перегрузить операции ++, --. Написать программу, демонстрирующую все разработанные элементы.</w:t>
      </w:r>
    </w:p>
    <w:p w14:paraId="7E5514F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&lt;iostream&gt;</w:t>
      </w:r>
    </w:p>
    <w:p w14:paraId="2111E21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&lt;string&gt;</w:t>
      </w:r>
    </w:p>
    <w:p w14:paraId="461BFD4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using namespace std;</w:t>
      </w:r>
    </w:p>
    <w:p w14:paraId="3ACF591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class Man</w:t>
      </w:r>
    </w:p>
    <w:p w14:paraId="3F9A97B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w:t>
      </w:r>
    </w:p>
    <w:p w14:paraId="28BAE35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private:</w:t>
      </w:r>
    </w:p>
    <w:p w14:paraId="24B0E36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static int count; // </w:t>
      </w:r>
      <w:r w:rsidRPr="000D7F86">
        <w:rPr>
          <w:rFonts w:ascii="Times New Roman" w:hAnsi="Times New Roman" w:cs="Times New Roman"/>
          <w:sz w:val="28"/>
          <w:szCs w:val="28"/>
        </w:rPr>
        <w:t>счетчик</w:t>
      </w:r>
      <w:r w:rsidRPr="000D7F86">
        <w:rPr>
          <w:rFonts w:ascii="Times New Roman" w:hAnsi="Times New Roman" w:cs="Times New Roman"/>
          <w:sz w:val="28"/>
          <w:szCs w:val="28"/>
          <w:lang w:val="en-US"/>
        </w:rPr>
        <w:t xml:space="preserve"> </w:t>
      </w:r>
    </w:p>
    <w:p w14:paraId="31112CA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protected:</w:t>
      </w:r>
    </w:p>
    <w:p w14:paraId="7AEBDA8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string n_name;</w:t>
      </w:r>
    </w:p>
    <w:p w14:paraId="452AC27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n_age;</w:t>
      </w:r>
    </w:p>
    <w:p w14:paraId="1473E24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string n_sex;</w:t>
      </w:r>
    </w:p>
    <w:p w14:paraId="3CBD298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n_wight;</w:t>
      </w:r>
    </w:p>
    <w:p w14:paraId="3FEE97B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3F3F8E3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43EBC8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public:</w:t>
      </w:r>
    </w:p>
    <w:p w14:paraId="75D4436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static int GetCount(){return count;}</w:t>
      </w:r>
    </w:p>
    <w:p w14:paraId="6B2A28D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//Person();</w:t>
      </w:r>
    </w:p>
    <w:p w14:paraId="4B6CE3D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Man(const string&amp; name, const int&amp; age, const string&amp; sex, const int&amp; wight)</w:t>
      </w:r>
    </w:p>
    <w:p w14:paraId="2B6EA4E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 n_name ( name ), n_age( age ), n_wight( wight ), n_sex( sex )</w:t>
      </w:r>
    </w:p>
    <w:p w14:paraId="4EB9D37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49F16A7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count++; </w:t>
      </w:r>
    </w:p>
    <w:p w14:paraId="4D8F58D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F4EF2C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62C3FC7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string GetName(){ return n_name; }</w:t>
      </w:r>
    </w:p>
    <w:p w14:paraId="13B8D14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GetAge(){ return n_age; }</w:t>
      </w:r>
    </w:p>
    <w:p w14:paraId="344129D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GetWighr(){ return n_wight; }</w:t>
      </w:r>
    </w:p>
    <w:p w14:paraId="42EE2A64"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virtual void Print()   //  виртуальная функция перегружаемая в классе Student</w:t>
      </w:r>
    </w:p>
    <w:p w14:paraId="45DD14A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rPr>
        <w:t xml:space="preserve">    </w:t>
      </w:r>
      <w:r w:rsidRPr="000D7F86">
        <w:rPr>
          <w:rFonts w:ascii="Times New Roman" w:hAnsi="Times New Roman" w:cs="Times New Roman"/>
          <w:sz w:val="28"/>
          <w:szCs w:val="28"/>
          <w:lang w:val="en-US"/>
        </w:rPr>
        <w:t>{</w:t>
      </w:r>
    </w:p>
    <w:p w14:paraId="4D6DE15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cout&lt;&lt;n_name&lt;&lt;' '&lt;&lt;n_age&lt;&lt;' '&lt;&lt;n_sex&lt;&lt;' '&lt;&lt;n_wight&lt;&lt;endl;</w:t>
      </w:r>
    </w:p>
    <w:p w14:paraId="0B6BD4C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42CE92E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w:t>
      </w:r>
    </w:p>
    <w:p w14:paraId="09E6CC7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63EA03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class Student : public Man</w:t>
      </w:r>
    </w:p>
    <w:p w14:paraId="5B950D2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w:t>
      </w:r>
    </w:p>
    <w:p w14:paraId="0027AEB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private:</w:t>
      </w:r>
    </w:p>
    <w:p w14:paraId="0D65CEB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 xml:space="preserve">    int n_year;</w:t>
      </w:r>
    </w:p>
    <w:p w14:paraId="15B7F31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public:</w:t>
      </w:r>
    </w:p>
    <w:p w14:paraId="4CF65CF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Student(int year, const string&amp; name, const int age, const string&amp; sex, const int wight)</w:t>
      </w:r>
    </w:p>
    <w:p w14:paraId="2259029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:Man(name, age, sex, wight),n_year(year)</w:t>
      </w:r>
    </w:p>
    <w:p w14:paraId="4BC55A3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6D23818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GetYear(){ return n_year; }</w:t>
      </w:r>
    </w:p>
    <w:p w14:paraId="062D91D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void AddYear(int addValue)</w:t>
      </w:r>
    </w:p>
    <w:p w14:paraId="1D4148D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6C932DA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n_year += addValue;</w:t>
      </w:r>
    </w:p>
    <w:p w14:paraId="654A39B3"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r w:rsidRPr="006E5C8F">
        <w:rPr>
          <w:rFonts w:ascii="Times New Roman" w:hAnsi="Times New Roman" w:cs="Times New Roman"/>
          <w:sz w:val="28"/>
          <w:szCs w:val="28"/>
          <w:lang w:val="en-US"/>
        </w:rPr>
        <w:t>}</w:t>
      </w:r>
    </w:p>
    <w:p w14:paraId="6B947B7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 xml:space="preserve">    </w:t>
      </w:r>
      <w:r w:rsidRPr="000D7F86">
        <w:rPr>
          <w:rFonts w:ascii="Times New Roman" w:hAnsi="Times New Roman" w:cs="Times New Roman"/>
          <w:sz w:val="28"/>
          <w:szCs w:val="28"/>
          <w:lang w:val="en-US"/>
        </w:rPr>
        <w:t>void AddYear()</w:t>
      </w:r>
    </w:p>
    <w:p w14:paraId="3A52671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649C0C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n_year++;</w:t>
      </w:r>
    </w:p>
    <w:p w14:paraId="5675BA4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D783F2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91AF98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void Print()</w:t>
      </w:r>
    </w:p>
    <w:p w14:paraId="6AE3ABB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3B40BA5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cout&lt;&lt;n_year&lt;&lt;' ';</w:t>
      </w:r>
    </w:p>
    <w:p w14:paraId="3D38A00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Man::Print();</w:t>
      </w:r>
    </w:p>
    <w:p w14:paraId="4060D86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5E5AE4C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w:t>
      </w:r>
    </w:p>
    <w:p w14:paraId="6007555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int Man::count=0; // </w:t>
      </w:r>
      <w:r w:rsidRPr="000D7F86">
        <w:rPr>
          <w:rFonts w:ascii="Times New Roman" w:hAnsi="Times New Roman" w:cs="Times New Roman"/>
          <w:sz w:val="28"/>
          <w:szCs w:val="28"/>
        </w:rPr>
        <w:t>инициализация</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счетчика</w:t>
      </w:r>
    </w:p>
    <w:p w14:paraId="146213D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int main()</w:t>
      </w:r>
    </w:p>
    <w:p w14:paraId="11A1120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w:t>
      </w:r>
    </w:p>
    <w:p w14:paraId="6B3C687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const int N=2;</w:t>
      </w:r>
    </w:p>
    <w:p w14:paraId="078138C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Man* pers[N];</w:t>
      </w:r>
    </w:p>
    <w:p w14:paraId="036B50E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for(int i=0;i&lt;N;i++)</w:t>
      </w:r>
    </w:p>
    <w:p w14:paraId="470B935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 </w:t>
      </w:r>
    </w:p>
    <w:p w14:paraId="22217B1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year,wight,age;</w:t>
      </w:r>
    </w:p>
    <w:p w14:paraId="797C7B3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string name, sex;</w:t>
      </w:r>
    </w:p>
    <w:p w14:paraId="379101D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cout&lt;&lt;"Enter name age sex weight age:"&lt;&lt;endl;</w:t>
      </w:r>
    </w:p>
    <w:p w14:paraId="50FF985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cin&gt;&gt; name&gt;&gt;age&gt;&gt; sex&gt;&gt;wight&gt;&gt;year;</w:t>
      </w:r>
    </w:p>
    <w:p w14:paraId="78847DF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pers[i]=new Student(year,name, age, sex, wight); // </w:t>
      </w:r>
      <w:r w:rsidRPr="000D7F86">
        <w:rPr>
          <w:rFonts w:ascii="Times New Roman" w:hAnsi="Times New Roman" w:cs="Times New Roman"/>
          <w:sz w:val="28"/>
          <w:szCs w:val="28"/>
        </w:rPr>
        <w:t>указатель</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на</w:t>
      </w:r>
      <w:r w:rsidRPr="000D7F86">
        <w:rPr>
          <w:rFonts w:ascii="Times New Roman" w:hAnsi="Times New Roman" w:cs="Times New Roman"/>
          <w:sz w:val="28"/>
          <w:szCs w:val="28"/>
          <w:lang w:val="en-US"/>
        </w:rPr>
        <w:t xml:space="preserve"> Person </w:t>
      </w:r>
      <w:r w:rsidRPr="000D7F86">
        <w:rPr>
          <w:rFonts w:ascii="Times New Roman" w:hAnsi="Times New Roman" w:cs="Times New Roman"/>
          <w:sz w:val="28"/>
          <w:szCs w:val="28"/>
        </w:rPr>
        <w:t>инициализируем</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классом</w:t>
      </w:r>
      <w:r w:rsidRPr="000D7F86">
        <w:rPr>
          <w:rFonts w:ascii="Times New Roman" w:hAnsi="Times New Roman" w:cs="Times New Roman"/>
          <w:sz w:val="28"/>
          <w:szCs w:val="28"/>
          <w:lang w:val="en-US"/>
        </w:rPr>
        <w:t xml:space="preserve"> Student</w:t>
      </w:r>
    </w:p>
    <w:p w14:paraId="0DE1AC0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cout&lt;&lt;"Count="&lt;&lt;pers[i]-&gt;GetCount()&lt;&lt;endl; // </w:t>
      </w:r>
      <w:r w:rsidRPr="000D7F86">
        <w:rPr>
          <w:rFonts w:ascii="Times New Roman" w:hAnsi="Times New Roman" w:cs="Times New Roman"/>
          <w:sz w:val="28"/>
          <w:szCs w:val="28"/>
        </w:rPr>
        <w:t>вывод</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количества</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созданных</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экземпляров</w:t>
      </w:r>
    </w:p>
    <w:p w14:paraId="259131A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4E2BAF5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for(int i=0;i&lt;N;i++)</w:t>
      </w:r>
    </w:p>
    <w:p w14:paraId="7CF248E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pers[i]-&gt;Print();</w:t>
      </w:r>
    </w:p>
    <w:p w14:paraId="75E313B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Student* s1=static_cast&lt;Student*&gt;(pers[0]); // s1 </w:t>
      </w:r>
      <w:r w:rsidRPr="000D7F86">
        <w:rPr>
          <w:rFonts w:ascii="Times New Roman" w:hAnsi="Times New Roman" w:cs="Times New Roman"/>
          <w:sz w:val="28"/>
          <w:szCs w:val="28"/>
        </w:rPr>
        <w:t>теперь</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имеет</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тип</w:t>
      </w:r>
      <w:r w:rsidRPr="000D7F86">
        <w:rPr>
          <w:rFonts w:ascii="Times New Roman" w:hAnsi="Times New Roman" w:cs="Times New Roman"/>
          <w:sz w:val="28"/>
          <w:szCs w:val="28"/>
          <w:lang w:val="en-US"/>
        </w:rPr>
        <w:t xml:space="preserve"> Student*, </w:t>
      </w:r>
      <w:r w:rsidRPr="000D7F86">
        <w:rPr>
          <w:rFonts w:ascii="Times New Roman" w:hAnsi="Times New Roman" w:cs="Times New Roman"/>
          <w:sz w:val="28"/>
          <w:szCs w:val="28"/>
        </w:rPr>
        <w:t>иначе</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не</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вызвать</w:t>
      </w:r>
      <w:r w:rsidRPr="000D7F86">
        <w:rPr>
          <w:rFonts w:ascii="Times New Roman" w:hAnsi="Times New Roman" w:cs="Times New Roman"/>
          <w:sz w:val="28"/>
          <w:szCs w:val="28"/>
          <w:lang w:val="en-US"/>
        </w:rPr>
        <w:t xml:space="preserve"> AddYear</w:t>
      </w:r>
    </w:p>
    <w:p w14:paraId="2378390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s1-&gt;AddYear(2);</w:t>
      </w:r>
    </w:p>
    <w:p w14:paraId="562FE05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cout&lt;&lt;"New age of "&lt;&lt;s1-&gt;GetName()&lt;&lt;" = "</w:t>
      </w:r>
    </w:p>
    <w:p w14:paraId="05BF131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&lt;&lt;s1-&gt;GetAge()&lt;&lt;endl;</w:t>
      </w:r>
    </w:p>
    <w:p w14:paraId="0E4B77B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 xml:space="preserve">    for(int i=0;i&lt;N;i++)</w:t>
      </w:r>
    </w:p>
    <w:p w14:paraId="003CDA6A"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delete pers[i]; // освобождение выделенной памяти</w:t>
      </w:r>
    </w:p>
    <w:p w14:paraId="3993BEB1"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return 0;</w:t>
      </w:r>
    </w:p>
    <w:p w14:paraId="4E17193F" w14:textId="74077041" w:rsidR="000D7F86" w:rsidRPr="00EA2804"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w:t>
      </w:r>
    </w:p>
    <w:p w14:paraId="3DE42D83" w14:textId="2B22E8EC" w:rsidR="00B41E8D"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Создать класс PairNumber (пара вещественных чисел). Реализовать конструкторы с параметрами и конструктор копирования; определить методы изменения полей и вычисления произведения чисел. Определить производный класс Rectangle (прямоугольник) (реализовать конструкторы с параметрами и конструктор копирования) с полями-сторонами. Определить методы вычисления периметра и площади прямоугольника. Написать программу, демонстрирующую все разработанные элементы.</w:t>
      </w:r>
    </w:p>
    <w:p w14:paraId="4D76C37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22.</w:t>
      </w:r>
      <w:r w:rsidRPr="000D7F86">
        <w:rPr>
          <w:rFonts w:ascii="Times New Roman" w:hAnsi="Times New Roman" w:cs="Times New Roman"/>
          <w:sz w:val="28"/>
          <w:szCs w:val="28"/>
          <w:lang w:val="en-US"/>
        </w:rPr>
        <w:tab/>
        <w:t>#include &lt;iostream&gt;</w:t>
      </w:r>
    </w:p>
    <w:p w14:paraId="60359D8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23.</w:t>
      </w:r>
      <w:r w:rsidRPr="000D7F86">
        <w:rPr>
          <w:rFonts w:ascii="Times New Roman" w:hAnsi="Times New Roman" w:cs="Times New Roman"/>
          <w:sz w:val="28"/>
          <w:szCs w:val="28"/>
          <w:lang w:val="en-US"/>
        </w:rPr>
        <w:tab/>
        <w:t>#include &lt;stdexcept&gt;</w:t>
      </w:r>
    </w:p>
    <w:p w14:paraId="03E8E9B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24.</w:t>
      </w:r>
      <w:r w:rsidRPr="000D7F86">
        <w:rPr>
          <w:rFonts w:ascii="Times New Roman" w:hAnsi="Times New Roman" w:cs="Times New Roman"/>
          <w:sz w:val="28"/>
          <w:szCs w:val="28"/>
          <w:lang w:val="en-US"/>
        </w:rPr>
        <w:tab/>
        <w:t xml:space="preserve"> </w:t>
      </w:r>
    </w:p>
    <w:p w14:paraId="195B92C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25.</w:t>
      </w:r>
      <w:r w:rsidRPr="000D7F86">
        <w:rPr>
          <w:rFonts w:ascii="Times New Roman" w:hAnsi="Times New Roman" w:cs="Times New Roman"/>
          <w:sz w:val="28"/>
          <w:szCs w:val="28"/>
          <w:lang w:val="en-US"/>
        </w:rPr>
        <w:tab/>
        <w:t>class PairNumber</w:t>
      </w:r>
    </w:p>
    <w:p w14:paraId="691AF96A"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26.</w:t>
      </w:r>
      <w:r w:rsidRPr="006E5C8F">
        <w:rPr>
          <w:rFonts w:ascii="Times New Roman" w:hAnsi="Times New Roman" w:cs="Times New Roman"/>
          <w:sz w:val="28"/>
          <w:szCs w:val="28"/>
          <w:lang w:val="en-US"/>
        </w:rPr>
        <w:tab/>
        <w:t>{</w:t>
      </w:r>
    </w:p>
    <w:p w14:paraId="4ADF53E3"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27.</w:t>
      </w:r>
      <w:r w:rsidRPr="006E5C8F">
        <w:rPr>
          <w:rFonts w:ascii="Times New Roman" w:hAnsi="Times New Roman" w:cs="Times New Roman"/>
          <w:sz w:val="28"/>
          <w:szCs w:val="28"/>
          <w:lang w:val="en-US"/>
        </w:rPr>
        <w:tab/>
        <w:t>protected:</w:t>
      </w:r>
    </w:p>
    <w:p w14:paraId="74A21962"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28.</w:t>
      </w:r>
      <w:r w:rsidRPr="006E5C8F">
        <w:rPr>
          <w:rFonts w:ascii="Times New Roman" w:hAnsi="Times New Roman" w:cs="Times New Roman"/>
          <w:sz w:val="28"/>
          <w:szCs w:val="28"/>
          <w:lang w:val="en-US"/>
        </w:rPr>
        <w:tab/>
        <w:t xml:space="preserve">    double x, y;</w:t>
      </w:r>
    </w:p>
    <w:p w14:paraId="09B4B05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29.</w:t>
      </w:r>
      <w:r w:rsidRPr="000D7F86">
        <w:rPr>
          <w:rFonts w:ascii="Times New Roman" w:hAnsi="Times New Roman" w:cs="Times New Roman"/>
          <w:sz w:val="28"/>
          <w:szCs w:val="28"/>
          <w:lang w:val="en-US"/>
        </w:rPr>
        <w:tab/>
        <w:t>public:</w:t>
      </w:r>
    </w:p>
    <w:p w14:paraId="73DE27F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30.</w:t>
      </w:r>
      <w:r w:rsidRPr="000D7F86">
        <w:rPr>
          <w:rFonts w:ascii="Times New Roman" w:hAnsi="Times New Roman" w:cs="Times New Roman"/>
          <w:sz w:val="28"/>
          <w:szCs w:val="28"/>
          <w:lang w:val="en-US"/>
        </w:rPr>
        <w:tab/>
        <w:t xml:space="preserve">    PairNumber (double x_ = 0, double y_ = 0) : x(x_), y(y_){}</w:t>
      </w:r>
    </w:p>
    <w:p w14:paraId="2CAFFC3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31.</w:t>
      </w:r>
      <w:r w:rsidRPr="000D7F86">
        <w:rPr>
          <w:rFonts w:ascii="Times New Roman" w:hAnsi="Times New Roman" w:cs="Times New Roman"/>
          <w:sz w:val="28"/>
          <w:szCs w:val="28"/>
          <w:lang w:val="en-US"/>
        </w:rPr>
        <w:tab/>
        <w:t xml:space="preserve">    void Set(double x_, double y_)</w:t>
      </w:r>
    </w:p>
    <w:p w14:paraId="766B503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32.</w:t>
      </w:r>
      <w:r w:rsidRPr="000D7F86">
        <w:rPr>
          <w:rFonts w:ascii="Times New Roman" w:hAnsi="Times New Roman" w:cs="Times New Roman"/>
          <w:sz w:val="28"/>
          <w:szCs w:val="28"/>
          <w:lang w:val="en-US"/>
        </w:rPr>
        <w:tab/>
        <w:t xml:space="preserve">    {</w:t>
      </w:r>
    </w:p>
    <w:p w14:paraId="0DF0914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33.</w:t>
      </w:r>
      <w:r w:rsidRPr="000D7F86">
        <w:rPr>
          <w:rFonts w:ascii="Times New Roman" w:hAnsi="Times New Roman" w:cs="Times New Roman"/>
          <w:sz w:val="28"/>
          <w:szCs w:val="28"/>
          <w:lang w:val="en-US"/>
        </w:rPr>
        <w:tab/>
        <w:t xml:space="preserve">        x = x_;</w:t>
      </w:r>
    </w:p>
    <w:p w14:paraId="610298E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34.</w:t>
      </w:r>
      <w:r w:rsidRPr="000D7F86">
        <w:rPr>
          <w:rFonts w:ascii="Times New Roman" w:hAnsi="Times New Roman" w:cs="Times New Roman"/>
          <w:sz w:val="28"/>
          <w:szCs w:val="28"/>
          <w:lang w:val="en-US"/>
        </w:rPr>
        <w:tab/>
        <w:t xml:space="preserve">        y = y_;</w:t>
      </w:r>
    </w:p>
    <w:p w14:paraId="3BB19C2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35.</w:t>
      </w:r>
      <w:r w:rsidRPr="000D7F86">
        <w:rPr>
          <w:rFonts w:ascii="Times New Roman" w:hAnsi="Times New Roman" w:cs="Times New Roman"/>
          <w:sz w:val="28"/>
          <w:szCs w:val="28"/>
          <w:lang w:val="en-US"/>
        </w:rPr>
        <w:tab/>
        <w:t xml:space="preserve">        return;</w:t>
      </w:r>
    </w:p>
    <w:p w14:paraId="27C07F2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36.</w:t>
      </w:r>
      <w:r w:rsidRPr="000D7F86">
        <w:rPr>
          <w:rFonts w:ascii="Times New Roman" w:hAnsi="Times New Roman" w:cs="Times New Roman"/>
          <w:sz w:val="28"/>
          <w:szCs w:val="28"/>
          <w:lang w:val="en-US"/>
        </w:rPr>
        <w:tab/>
        <w:t xml:space="preserve">    }</w:t>
      </w:r>
    </w:p>
    <w:p w14:paraId="1ED9CB3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37.</w:t>
      </w:r>
      <w:r w:rsidRPr="000D7F86">
        <w:rPr>
          <w:rFonts w:ascii="Times New Roman" w:hAnsi="Times New Roman" w:cs="Times New Roman"/>
          <w:sz w:val="28"/>
          <w:szCs w:val="28"/>
          <w:lang w:val="en-US"/>
        </w:rPr>
        <w:tab/>
        <w:t xml:space="preserve">    double Prod()</w:t>
      </w:r>
    </w:p>
    <w:p w14:paraId="2456AA1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38.</w:t>
      </w:r>
      <w:r w:rsidRPr="000D7F86">
        <w:rPr>
          <w:rFonts w:ascii="Times New Roman" w:hAnsi="Times New Roman" w:cs="Times New Roman"/>
          <w:sz w:val="28"/>
          <w:szCs w:val="28"/>
          <w:lang w:val="en-US"/>
        </w:rPr>
        <w:tab/>
        <w:t xml:space="preserve">    {</w:t>
      </w:r>
    </w:p>
    <w:p w14:paraId="2BC91B4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39.</w:t>
      </w:r>
      <w:r w:rsidRPr="000D7F86">
        <w:rPr>
          <w:rFonts w:ascii="Times New Roman" w:hAnsi="Times New Roman" w:cs="Times New Roman"/>
          <w:sz w:val="28"/>
          <w:szCs w:val="28"/>
          <w:lang w:val="en-US"/>
        </w:rPr>
        <w:tab/>
        <w:t xml:space="preserve">        return x * y;</w:t>
      </w:r>
    </w:p>
    <w:p w14:paraId="5D27B56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40.</w:t>
      </w:r>
      <w:r w:rsidRPr="000D7F86">
        <w:rPr>
          <w:rFonts w:ascii="Times New Roman" w:hAnsi="Times New Roman" w:cs="Times New Roman"/>
          <w:sz w:val="28"/>
          <w:szCs w:val="28"/>
          <w:lang w:val="en-US"/>
        </w:rPr>
        <w:tab/>
        <w:t xml:space="preserve">    }</w:t>
      </w:r>
    </w:p>
    <w:p w14:paraId="5767F98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41.</w:t>
      </w:r>
      <w:r w:rsidRPr="000D7F86">
        <w:rPr>
          <w:rFonts w:ascii="Times New Roman" w:hAnsi="Times New Roman" w:cs="Times New Roman"/>
          <w:sz w:val="28"/>
          <w:szCs w:val="28"/>
          <w:lang w:val="en-US"/>
        </w:rPr>
        <w:tab/>
        <w:t>};</w:t>
      </w:r>
    </w:p>
    <w:p w14:paraId="4ADB9AB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42.</w:t>
      </w:r>
      <w:r w:rsidRPr="000D7F86">
        <w:rPr>
          <w:rFonts w:ascii="Times New Roman" w:hAnsi="Times New Roman" w:cs="Times New Roman"/>
          <w:sz w:val="28"/>
          <w:szCs w:val="28"/>
          <w:lang w:val="en-US"/>
        </w:rPr>
        <w:tab/>
        <w:t xml:space="preserve"> </w:t>
      </w:r>
    </w:p>
    <w:p w14:paraId="65CB119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43.</w:t>
      </w:r>
      <w:r w:rsidRPr="000D7F86">
        <w:rPr>
          <w:rFonts w:ascii="Times New Roman" w:hAnsi="Times New Roman" w:cs="Times New Roman"/>
          <w:sz w:val="28"/>
          <w:szCs w:val="28"/>
          <w:lang w:val="en-US"/>
        </w:rPr>
        <w:tab/>
        <w:t>class Rectangle : protected PairNumber</w:t>
      </w:r>
    </w:p>
    <w:p w14:paraId="3A6E565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44.</w:t>
      </w:r>
      <w:r w:rsidRPr="000D7F86">
        <w:rPr>
          <w:rFonts w:ascii="Times New Roman" w:hAnsi="Times New Roman" w:cs="Times New Roman"/>
          <w:sz w:val="28"/>
          <w:szCs w:val="28"/>
          <w:lang w:val="en-US"/>
        </w:rPr>
        <w:tab/>
        <w:t>{</w:t>
      </w:r>
    </w:p>
    <w:p w14:paraId="35F275C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45.</w:t>
      </w:r>
      <w:r w:rsidRPr="000D7F86">
        <w:rPr>
          <w:rFonts w:ascii="Times New Roman" w:hAnsi="Times New Roman" w:cs="Times New Roman"/>
          <w:sz w:val="28"/>
          <w:szCs w:val="28"/>
          <w:lang w:val="en-US"/>
        </w:rPr>
        <w:tab/>
        <w:t>public:</w:t>
      </w:r>
    </w:p>
    <w:p w14:paraId="319D6C5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46.</w:t>
      </w:r>
      <w:r w:rsidRPr="000D7F86">
        <w:rPr>
          <w:rFonts w:ascii="Times New Roman" w:hAnsi="Times New Roman" w:cs="Times New Roman"/>
          <w:sz w:val="28"/>
          <w:szCs w:val="28"/>
          <w:lang w:val="en-US"/>
        </w:rPr>
        <w:tab/>
        <w:t xml:space="preserve">    Rectangle(double x_ = 1, double y_ = 1) : PairNumber (x_, y_)</w:t>
      </w:r>
    </w:p>
    <w:p w14:paraId="7F5355D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47.</w:t>
      </w:r>
      <w:r w:rsidRPr="000D7F86">
        <w:rPr>
          <w:rFonts w:ascii="Times New Roman" w:hAnsi="Times New Roman" w:cs="Times New Roman"/>
          <w:sz w:val="28"/>
          <w:szCs w:val="28"/>
          <w:lang w:val="en-US"/>
        </w:rPr>
        <w:tab/>
        <w:t xml:space="preserve">    {</w:t>
      </w:r>
    </w:p>
    <w:p w14:paraId="3B12324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48.</w:t>
      </w:r>
      <w:r w:rsidRPr="000D7F86">
        <w:rPr>
          <w:rFonts w:ascii="Times New Roman" w:hAnsi="Times New Roman" w:cs="Times New Roman"/>
          <w:sz w:val="28"/>
          <w:szCs w:val="28"/>
          <w:lang w:val="en-US"/>
        </w:rPr>
        <w:tab/>
        <w:t xml:space="preserve">        if(x_ &lt;= 0 || y_ &lt;= 0) throw std::invalid_argument("arguments must be greater zero\n");</w:t>
      </w:r>
    </w:p>
    <w:p w14:paraId="4420187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49.</w:t>
      </w:r>
      <w:r w:rsidRPr="000D7F86">
        <w:rPr>
          <w:rFonts w:ascii="Times New Roman" w:hAnsi="Times New Roman" w:cs="Times New Roman"/>
          <w:sz w:val="28"/>
          <w:szCs w:val="28"/>
          <w:lang w:val="en-US"/>
        </w:rPr>
        <w:tab/>
        <w:t xml:space="preserve">    }</w:t>
      </w:r>
    </w:p>
    <w:p w14:paraId="1E57C0C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50.</w:t>
      </w:r>
      <w:r w:rsidRPr="000D7F86">
        <w:rPr>
          <w:rFonts w:ascii="Times New Roman" w:hAnsi="Times New Roman" w:cs="Times New Roman"/>
          <w:sz w:val="28"/>
          <w:szCs w:val="28"/>
          <w:lang w:val="en-US"/>
        </w:rPr>
        <w:tab/>
        <w:t xml:space="preserve">    double Perimeter()</w:t>
      </w:r>
    </w:p>
    <w:p w14:paraId="278AB46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51.</w:t>
      </w:r>
      <w:r w:rsidRPr="000D7F86">
        <w:rPr>
          <w:rFonts w:ascii="Times New Roman" w:hAnsi="Times New Roman" w:cs="Times New Roman"/>
          <w:sz w:val="28"/>
          <w:szCs w:val="28"/>
          <w:lang w:val="en-US"/>
        </w:rPr>
        <w:tab/>
        <w:t xml:space="preserve">    {</w:t>
      </w:r>
    </w:p>
    <w:p w14:paraId="0F37E32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52.</w:t>
      </w:r>
      <w:r w:rsidRPr="000D7F86">
        <w:rPr>
          <w:rFonts w:ascii="Times New Roman" w:hAnsi="Times New Roman" w:cs="Times New Roman"/>
          <w:sz w:val="28"/>
          <w:szCs w:val="28"/>
          <w:lang w:val="en-US"/>
        </w:rPr>
        <w:tab/>
        <w:t xml:space="preserve">        return 2 * ( x + y );</w:t>
      </w:r>
    </w:p>
    <w:p w14:paraId="6E1151A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53.</w:t>
      </w:r>
      <w:r w:rsidRPr="000D7F86">
        <w:rPr>
          <w:rFonts w:ascii="Times New Roman" w:hAnsi="Times New Roman" w:cs="Times New Roman"/>
          <w:sz w:val="28"/>
          <w:szCs w:val="28"/>
          <w:lang w:val="en-US"/>
        </w:rPr>
        <w:tab/>
        <w:t xml:space="preserve">    }</w:t>
      </w:r>
    </w:p>
    <w:p w14:paraId="2976B71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54.</w:t>
      </w:r>
      <w:r w:rsidRPr="000D7F86">
        <w:rPr>
          <w:rFonts w:ascii="Times New Roman" w:hAnsi="Times New Roman" w:cs="Times New Roman"/>
          <w:sz w:val="28"/>
          <w:szCs w:val="28"/>
          <w:lang w:val="en-US"/>
        </w:rPr>
        <w:tab/>
        <w:t xml:space="preserve">    double Area()</w:t>
      </w:r>
    </w:p>
    <w:p w14:paraId="4A5A6FA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55.</w:t>
      </w:r>
      <w:r w:rsidRPr="000D7F86">
        <w:rPr>
          <w:rFonts w:ascii="Times New Roman" w:hAnsi="Times New Roman" w:cs="Times New Roman"/>
          <w:sz w:val="28"/>
          <w:szCs w:val="28"/>
          <w:lang w:val="en-US"/>
        </w:rPr>
        <w:tab/>
        <w:t xml:space="preserve">    {</w:t>
      </w:r>
    </w:p>
    <w:p w14:paraId="0A7B31E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56.</w:t>
      </w:r>
      <w:r w:rsidRPr="000D7F86">
        <w:rPr>
          <w:rFonts w:ascii="Times New Roman" w:hAnsi="Times New Roman" w:cs="Times New Roman"/>
          <w:sz w:val="28"/>
          <w:szCs w:val="28"/>
          <w:lang w:val="en-US"/>
        </w:rPr>
        <w:tab/>
        <w:t xml:space="preserve">        return Prod();</w:t>
      </w:r>
    </w:p>
    <w:p w14:paraId="3335BCD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57.</w:t>
      </w:r>
      <w:r w:rsidRPr="000D7F86">
        <w:rPr>
          <w:rFonts w:ascii="Times New Roman" w:hAnsi="Times New Roman" w:cs="Times New Roman"/>
          <w:sz w:val="28"/>
          <w:szCs w:val="28"/>
          <w:lang w:val="en-US"/>
        </w:rPr>
        <w:tab/>
        <w:t xml:space="preserve">    }</w:t>
      </w:r>
    </w:p>
    <w:p w14:paraId="2F9A42B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58.</w:t>
      </w:r>
      <w:r w:rsidRPr="000D7F86">
        <w:rPr>
          <w:rFonts w:ascii="Times New Roman" w:hAnsi="Times New Roman" w:cs="Times New Roman"/>
          <w:sz w:val="28"/>
          <w:szCs w:val="28"/>
          <w:lang w:val="en-US"/>
        </w:rPr>
        <w:tab/>
        <w:t>};</w:t>
      </w:r>
    </w:p>
    <w:p w14:paraId="4BFF6D8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59.</w:t>
      </w:r>
      <w:r w:rsidRPr="000D7F86">
        <w:rPr>
          <w:rFonts w:ascii="Times New Roman" w:hAnsi="Times New Roman" w:cs="Times New Roman"/>
          <w:sz w:val="28"/>
          <w:szCs w:val="28"/>
          <w:lang w:val="en-US"/>
        </w:rPr>
        <w:tab/>
        <w:t xml:space="preserve"> </w:t>
      </w:r>
    </w:p>
    <w:p w14:paraId="2119D39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60.</w:t>
      </w:r>
      <w:r w:rsidRPr="000D7F86">
        <w:rPr>
          <w:rFonts w:ascii="Times New Roman" w:hAnsi="Times New Roman" w:cs="Times New Roman"/>
          <w:sz w:val="28"/>
          <w:szCs w:val="28"/>
          <w:lang w:val="en-US"/>
        </w:rPr>
        <w:tab/>
        <w:t>int main()</w:t>
      </w:r>
    </w:p>
    <w:p w14:paraId="76D667B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61.</w:t>
      </w:r>
      <w:r w:rsidRPr="000D7F86">
        <w:rPr>
          <w:rFonts w:ascii="Times New Roman" w:hAnsi="Times New Roman" w:cs="Times New Roman"/>
          <w:sz w:val="28"/>
          <w:szCs w:val="28"/>
          <w:lang w:val="en-US"/>
        </w:rPr>
        <w:tab/>
        <w:t>{</w:t>
      </w:r>
    </w:p>
    <w:p w14:paraId="1A55FC5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62.</w:t>
      </w:r>
      <w:r w:rsidRPr="000D7F86">
        <w:rPr>
          <w:rFonts w:ascii="Times New Roman" w:hAnsi="Times New Roman" w:cs="Times New Roman"/>
          <w:sz w:val="28"/>
          <w:szCs w:val="28"/>
          <w:lang w:val="en-US"/>
        </w:rPr>
        <w:tab/>
        <w:t xml:space="preserve">    Rectangle r(1, 3);</w:t>
      </w:r>
    </w:p>
    <w:p w14:paraId="6FBDC70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63.</w:t>
      </w:r>
      <w:r w:rsidRPr="000D7F86">
        <w:rPr>
          <w:rFonts w:ascii="Times New Roman" w:hAnsi="Times New Roman" w:cs="Times New Roman"/>
          <w:sz w:val="28"/>
          <w:szCs w:val="28"/>
          <w:lang w:val="en-US"/>
        </w:rPr>
        <w:tab/>
        <w:t xml:space="preserve">    std::cout &lt;&lt; r.Perimeter();</w:t>
      </w:r>
    </w:p>
    <w:p w14:paraId="5E885CCF"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64.</w:t>
      </w:r>
      <w:r w:rsidRPr="000D7F86">
        <w:rPr>
          <w:rFonts w:ascii="Times New Roman" w:hAnsi="Times New Roman" w:cs="Times New Roman"/>
          <w:sz w:val="28"/>
          <w:szCs w:val="28"/>
        </w:rPr>
        <w:tab/>
        <w:t xml:space="preserve">    return 0;</w:t>
      </w:r>
    </w:p>
    <w:p w14:paraId="754E6E56" w14:textId="305D5D52" w:rsidR="000D7F86" w:rsidRPr="00EA2804"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65.</w:t>
      </w:r>
      <w:r w:rsidRPr="000D7F86">
        <w:rPr>
          <w:rFonts w:ascii="Times New Roman" w:hAnsi="Times New Roman" w:cs="Times New Roman"/>
          <w:sz w:val="28"/>
          <w:szCs w:val="28"/>
        </w:rPr>
        <w:tab/>
        <w:t>}</w:t>
      </w:r>
    </w:p>
    <w:p w14:paraId="64778302" w14:textId="57E9CDC0" w:rsidR="000D7F86" w:rsidRDefault="00B41E8D" w:rsidP="006E5C8F">
      <w:pPr>
        <w:numPr>
          <w:ilvl w:val="0"/>
          <w:numId w:val="3"/>
        </w:numPr>
        <w:spacing w:after="0" w:line="240" w:lineRule="auto"/>
        <w:ind w:left="0" w:firstLine="709"/>
        <w:jc w:val="both"/>
        <w:rPr>
          <w:rFonts w:ascii="Times New Roman" w:hAnsi="Times New Roman" w:cs="Times New Roman"/>
          <w:sz w:val="28"/>
          <w:szCs w:val="28"/>
        </w:rPr>
      </w:pPr>
      <w:r w:rsidRPr="000D7F86">
        <w:rPr>
          <w:rFonts w:ascii="Times New Roman" w:hAnsi="Times New Roman" w:cs="Times New Roman"/>
          <w:sz w:val="28"/>
          <w:szCs w:val="28"/>
        </w:rPr>
        <w:t>Создать класс Time для работы со временем в формате «часы:минуты:секунды». Реализовать конструкторы с параметрами и конструктор копирования. Класс должен включать в себя конструкторы инициализации: числами, строкой (например, «22:59:59»), секундами и временем. Перегрузить операции: вычисление разницы между двумя моментами времени в секундах, сложение времени и заданного количества секунд, вычитание из времени заданного количества секунд. Написать программу, демонстрирующую все разработанные элементы.</w:t>
      </w:r>
    </w:p>
    <w:p w14:paraId="589B1C6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23.</w:t>
      </w:r>
      <w:r w:rsidRPr="000D7F86">
        <w:rPr>
          <w:rFonts w:ascii="Times New Roman" w:hAnsi="Times New Roman" w:cs="Times New Roman"/>
          <w:sz w:val="28"/>
          <w:szCs w:val="28"/>
          <w:lang w:val="en-US"/>
        </w:rPr>
        <w:tab/>
        <w:t>#include "stdafx.h"</w:t>
      </w:r>
    </w:p>
    <w:p w14:paraId="519E9E7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24.</w:t>
      </w:r>
      <w:r w:rsidRPr="000D7F86">
        <w:rPr>
          <w:rFonts w:ascii="Times New Roman" w:hAnsi="Times New Roman" w:cs="Times New Roman"/>
          <w:sz w:val="28"/>
          <w:szCs w:val="28"/>
          <w:lang w:val="en-US"/>
        </w:rPr>
        <w:tab/>
        <w:t>#include &lt;iostream&gt;</w:t>
      </w:r>
    </w:p>
    <w:p w14:paraId="4D33559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25.</w:t>
      </w:r>
      <w:r w:rsidRPr="000D7F86">
        <w:rPr>
          <w:rFonts w:ascii="Times New Roman" w:hAnsi="Times New Roman" w:cs="Times New Roman"/>
          <w:sz w:val="28"/>
          <w:szCs w:val="28"/>
          <w:lang w:val="en-US"/>
        </w:rPr>
        <w:tab/>
        <w:t>#include &lt;stdexcept&gt;</w:t>
      </w:r>
    </w:p>
    <w:p w14:paraId="45683BF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26.</w:t>
      </w:r>
      <w:r w:rsidRPr="000D7F86">
        <w:rPr>
          <w:rFonts w:ascii="Times New Roman" w:hAnsi="Times New Roman" w:cs="Times New Roman"/>
          <w:sz w:val="28"/>
          <w:szCs w:val="28"/>
          <w:lang w:val="en-US"/>
        </w:rPr>
        <w:tab/>
        <w:t>#include &lt;locale&gt;</w:t>
      </w:r>
    </w:p>
    <w:p w14:paraId="4AD0EA4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27.</w:t>
      </w:r>
      <w:r w:rsidRPr="000D7F86">
        <w:rPr>
          <w:rFonts w:ascii="Times New Roman" w:hAnsi="Times New Roman" w:cs="Times New Roman"/>
          <w:sz w:val="28"/>
          <w:szCs w:val="28"/>
          <w:lang w:val="en-US"/>
        </w:rPr>
        <w:tab/>
        <w:t>#include &lt;cstdlib&gt;</w:t>
      </w:r>
    </w:p>
    <w:p w14:paraId="4BB7F86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28.</w:t>
      </w:r>
      <w:r w:rsidRPr="000D7F86">
        <w:rPr>
          <w:rFonts w:ascii="Times New Roman" w:hAnsi="Times New Roman" w:cs="Times New Roman"/>
          <w:sz w:val="28"/>
          <w:szCs w:val="28"/>
          <w:lang w:val="en-US"/>
        </w:rPr>
        <w:tab/>
        <w:t>#include &lt;string&gt;</w:t>
      </w:r>
    </w:p>
    <w:p w14:paraId="6BC0C4F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29.</w:t>
      </w:r>
      <w:r w:rsidRPr="000D7F86">
        <w:rPr>
          <w:rFonts w:ascii="Times New Roman" w:hAnsi="Times New Roman" w:cs="Times New Roman"/>
          <w:sz w:val="28"/>
          <w:szCs w:val="28"/>
          <w:lang w:val="en-US"/>
        </w:rPr>
        <w:tab/>
        <w:t>#include &lt;sstream&gt;</w:t>
      </w:r>
    </w:p>
    <w:p w14:paraId="5D50C06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30.</w:t>
      </w:r>
      <w:r w:rsidRPr="000D7F86">
        <w:rPr>
          <w:rFonts w:ascii="Times New Roman" w:hAnsi="Times New Roman" w:cs="Times New Roman"/>
          <w:sz w:val="28"/>
          <w:szCs w:val="28"/>
          <w:lang w:val="en-US"/>
        </w:rPr>
        <w:tab/>
        <w:t xml:space="preserve"> </w:t>
      </w:r>
    </w:p>
    <w:p w14:paraId="7DF2CBC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31.</w:t>
      </w:r>
      <w:r w:rsidRPr="000D7F86">
        <w:rPr>
          <w:rFonts w:ascii="Times New Roman" w:hAnsi="Times New Roman" w:cs="Times New Roman"/>
          <w:sz w:val="28"/>
          <w:szCs w:val="28"/>
          <w:lang w:val="en-US"/>
        </w:rPr>
        <w:tab/>
        <w:t>using namespace std;</w:t>
      </w:r>
    </w:p>
    <w:p w14:paraId="66802AE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32.</w:t>
      </w:r>
      <w:r w:rsidRPr="000D7F86">
        <w:rPr>
          <w:rFonts w:ascii="Times New Roman" w:hAnsi="Times New Roman" w:cs="Times New Roman"/>
          <w:sz w:val="28"/>
          <w:szCs w:val="28"/>
          <w:lang w:val="en-US"/>
        </w:rPr>
        <w:tab/>
        <w:t xml:space="preserve"> </w:t>
      </w:r>
    </w:p>
    <w:p w14:paraId="5DFB580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33.</w:t>
      </w:r>
      <w:r w:rsidRPr="000D7F86">
        <w:rPr>
          <w:rFonts w:ascii="Times New Roman" w:hAnsi="Times New Roman" w:cs="Times New Roman"/>
          <w:sz w:val="28"/>
          <w:szCs w:val="28"/>
          <w:lang w:val="en-US"/>
        </w:rPr>
        <w:tab/>
        <w:t>class Time</w:t>
      </w:r>
    </w:p>
    <w:p w14:paraId="0E6C080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34.</w:t>
      </w:r>
      <w:r w:rsidRPr="000D7F86">
        <w:rPr>
          <w:rFonts w:ascii="Times New Roman" w:hAnsi="Times New Roman" w:cs="Times New Roman"/>
          <w:sz w:val="28"/>
          <w:szCs w:val="28"/>
          <w:lang w:val="en-US"/>
        </w:rPr>
        <w:tab/>
        <w:t>{</w:t>
      </w:r>
    </w:p>
    <w:p w14:paraId="617C394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35.</w:t>
      </w:r>
      <w:r w:rsidRPr="000D7F86">
        <w:rPr>
          <w:rFonts w:ascii="Times New Roman" w:hAnsi="Times New Roman" w:cs="Times New Roman"/>
          <w:sz w:val="28"/>
          <w:szCs w:val="28"/>
          <w:lang w:val="en-US"/>
        </w:rPr>
        <w:tab/>
        <w:t>public:</w:t>
      </w:r>
    </w:p>
    <w:p w14:paraId="75AE18A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36.</w:t>
      </w:r>
      <w:r w:rsidRPr="000D7F86">
        <w:rPr>
          <w:rFonts w:ascii="Times New Roman" w:hAnsi="Times New Roman" w:cs="Times New Roman"/>
          <w:sz w:val="28"/>
          <w:szCs w:val="28"/>
          <w:lang w:val="en-US"/>
        </w:rPr>
        <w:tab/>
        <w:t xml:space="preserve">    typedef unsigned short ushort;</w:t>
      </w:r>
    </w:p>
    <w:p w14:paraId="32F3CF6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37.</w:t>
      </w:r>
      <w:r w:rsidRPr="000D7F86">
        <w:rPr>
          <w:rFonts w:ascii="Times New Roman" w:hAnsi="Times New Roman" w:cs="Times New Roman"/>
          <w:sz w:val="28"/>
          <w:szCs w:val="28"/>
          <w:lang w:val="en-US"/>
        </w:rPr>
        <w:tab/>
        <w:t xml:space="preserve">    Time(ushort hs, ushort ms, ushort ss)</w:t>
      </w:r>
    </w:p>
    <w:p w14:paraId="4E68601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38.</w:t>
      </w:r>
      <w:r w:rsidRPr="000D7F86">
        <w:rPr>
          <w:rFonts w:ascii="Times New Roman" w:hAnsi="Times New Roman" w:cs="Times New Roman"/>
          <w:sz w:val="28"/>
          <w:szCs w:val="28"/>
          <w:lang w:val="en-US"/>
        </w:rPr>
        <w:tab/>
        <w:t xml:space="preserve">    {</w:t>
      </w:r>
    </w:p>
    <w:p w14:paraId="153AF24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39.</w:t>
      </w:r>
      <w:r w:rsidRPr="000D7F86">
        <w:rPr>
          <w:rFonts w:ascii="Times New Roman" w:hAnsi="Times New Roman" w:cs="Times New Roman"/>
          <w:sz w:val="28"/>
          <w:szCs w:val="28"/>
          <w:lang w:val="en-US"/>
        </w:rPr>
        <w:tab/>
        <w:t xml:space="preserve">        set_time(hs, ms, ss);</w:t>
      </w:r>
    </w:p>
    <w:p w14:paraId="116D4FC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40.</w:t>
      </w:r>
      <w:r w:rsidRPr="000D7F86">
        <w:rPr>
          <w:rFonts w:ascii="Times New Roman" w:hAnsi="Times New Roman" w:cs="Times New Roman"/>
          <w:sz w:val="28"/>
          <w:szCs w:val="28"/>
          <w:lang w:val="en-US"/>
        </w:rPr>
        <w:tab/>
        <w:t xml:space="preserve">    }</w:t>
      </w:r>
    </w:p>
    <w:p w14:paraId="299B6CA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41.</w:t>
      </w:r>
      <w:r w:rsidRPr="000D7F86">
        <w:rPr>
          <w:rFonts w:ascii="Times New Roman" w:hAnsi="Times New Roman" w:cs="Times New Roman"/>
          <w:sz w:val="28"/>
          <w:szCs w:val="28"/>
          <w:lang w:val="en-US"/>
        </w:rPr>
        <w:tab/>
        <w:t xml:space="preserve"> </w:t>
      </w:r>
    </w:p>
    <w:p w14:paraId="4AA3FBD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42.</w:t>
      </w:r>
      <w:r w:rsidRPr="000D7F86">
        <w:rPr>
          <w:rFonts w:ascii="Times New Roman" w:hAnsi="Times New Roman" w:cs="Times New Roman"/>
          <w:sz w:val="28"/>
          <w:szCs w:val="28"/>
          <w:lang w:val="en-US"/>
        </w:rPr>
        <w:tab/>
        <w:t xml:space="preserve">    explicit Time(size_t ss = 0)</w:t>
      </w:r>
    </w:p>
    <w:p w14:paraId="1001314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43.</w:t>
      </w:r>
      <w:r w:rsidRPr="000D7F86">
        <w:rPr>
          <w:rFonts w:ascii="Times New Roman" w:hAnsi="Times New Roman" w:cs="Times New Roman"/>
          <w:sz w:val="28"/>
          <w:szCs w:val="28"/>
          <w:lang w:val="en-US"/>
        </w:rPr>
        <w:tab/>
        <w:t xml:space="preserve">    {</w:t>
      </w:r>
    </w:p>
    <w:p w14:paraId="18CC909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44.</w:t>
      </w:r>
      <w:r w:rsidRPr="000D7F86">
        <w:rPr>
          <w:rFonts w:ascii="Times New Roman" w:hAnsi="Times New Roman" w:cs="Times New Roman"/>
          <w:sz w:val="28"/>
          <w:szCs w:val="28"/>
          <w:lang w:val="en-US"/>
        </w:rPr>
        <w:tab/>
        <w:t xml:space="preserve">        set_time(ss);</w:t>
      </w:r>
    </w:p>
    <w:p w14:paraId="7AD4C1B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45.</w:t>
      </w:r>
      <w:r w:rsidRPr="000D7F86">
        <w:rPr>
          <w:rFonts w:ascii="Times New Roman" w:hAnsi="Times New Roman" w:cs="Times New Roman"/>
          <w:sz w:val="28"/>
          <w:szCs w:val="28"/>
          <w:lang w:val="en-US"/>
        </w:rPr>
        <w:tab/>
        <w:t xml:space="preserve">    }</w:t>
      </w:r>
    </w:p>
    <w:p w14:paraId="4F1915F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46.</w:t>
      </w:r>
      <w:r w:rsidRPr="000D7F86">
        <w:rPr>
          <w:rFonts w:ascii="Times New Roman" w:hAnsi="Times New Roman" w:cs="Times New Roman"/>
          <w:sz w:val="28"/>
          <w:szCs w:val="28"/>
          <w:lang w:val="en-US"/>
        </w:rPr>
        <w:tab/>
        <w:t xml:space="preserve"> </w:t>
      </w:r>
    </w:p>
    <w:p w14:paraId="106BDE3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47.</w:t>
      </w:r>
      <w:r w:rsidRPr="000D7F86">
        <w:rPr>
          <w:rFonts w:ascii="Times New Roman" w:hAnsi="Times New Roman" w:cs="Times New Roman"/>
          <w:sz w:val="28"/>
          <w:szCs w:val="28"/>
          <w:lang w:val="en-US"/>
        </w:rPr>
        <w:tab/>
        <w:t xml:space="preserve">    explicit Time(std::string const&amp; stime)</w:t>
      </w:r>
    </w:p>
    <w:p w14:paraId="15390D7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48.</w:t>
      </w:r>
      <w:r w:rsidRPr="000D7F86">
        <w:rPr>
          <w:rFonts w:ascii="Times New Roman" w:hAnsi="Times New Roman" w:cs="Times New Roman"/>
          <w:sz w:val="28"/>
          <w:szCs w:val="28"/>
          <w:lang w:val="en-US"/>
        </w:rPr>
        <w:tab/>
        <w:t xml:space="preserve">    {</w:t>
      </w:r>
    </w:p>
    <w:p w14:paraId="48C6897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49.</w:t>
      </w:r>
      <w:r w:rsidRPr="000D7F86">
        <w:rPr>
          <w:rFonts w:ascii="Times New Roman" w:hAnsi="Times New Roman" w:cs="Times New Roman"/>
          <w:sz w:val="28"/>
          <w:szCs w:val="28"/>
          <w:lang w:val="en-US"/>
        </w:rPr>
        <w:tab/>
        <w:t xml:space="preserve">        set_time(stime);</w:t>
      </w:r>
    </w:p>
    <w:p w14:paraId="0395528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50.</w:t>
      </w:r>
      <w:r w:rsidRPr="000D7F86">
        <w:rPr>
          <w:rFonts w:ascii="Times New Roman" w:hAnsi="Times New Roman" w:cs="Times New Roman"/>
          <w:sz w:val="28"/>
          <w:szCs w:val="28"/>
          <w:lang w:val="en-US"/>
        </w:rPr>
        <w:tab/>
        <w:t xml:space="preserve">    }</w:t>
      </w:r>
    </w:p>
    <w:p w14:paraId="128C083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51.</w:t>
      </w:r>
      <w:r w:rsidRPr="000D7F86">
        <w:rPr>
          <w:rFonts w:ascii="Times New Roman" w:hAnsi="Times New Roman" w:cs="Times New Roman"/>
          <w:sz w:val="28"/>
          <w:szCs w:val="28"/>
          <w:lang w:val="en-US"/>
        </w:rPr>
        <w:tab/>
        <w:t xml:space="preserve"> </w:t>
      </w:r>
    </w:p>
    <w:p w14:paraId="21250E6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52.</w:t>
      </w:r>
      <w:r w:rsidRPr="000D7F86">
        <w:rPr>
          <w:rFonts w:ascii="Times New Roman" w:hAnsi="Times New Roman" w:cs="Times New Roman"/>
          <w:sz w:val="28"/>
          <w:szCs w:val="28"/>
          <w:lang w:val="en-US"/>
        </w:rPr>
        <w:tab/>
        <w:t xml:space="preserve">    void set_time(ushort hs, ushort ms, ushort ss)</w:t>
      </w:r>
    </w:p>
    <w:p w14:paraId="25A5B9F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53.</w:t>
      </w:r>
      <w:r w:rsidRPr="000D7F86">
        <w:rPr>
          <w:rFonts w:ascii="Times New Roman" w:hAnsi="Times New Roman" w:cs="Times New Roman"/>
          <w:sz w:val="28"/>
          <w:szCs w:val="28"/>
          <w:lang w:val="en-US"/>
        </w:rPr>
        <w:tab/>
        <w:t xml:space="preserve">    {</w:t>
      </w:r>
    </w:p>
    <w:p w14:paraId="61DC15F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54.</w:t>
      </w:r>
      <w:r w:rsidRPr="000D7F86">
        <w:rPr>
          <w:rFonts w:ascii="Times New Roman" w:hAnsi="Times New Roman" w:cs="Times New Roman"/>
          <w:sz w:val="28"/>
          <w:szCs w:val="28"/>
          <w:lang w:val="en-US"/>
        </w:rPr>
        <w:tab/>
        <w:t xml:space="preserve">        _hs = hs;</w:t>
      </w:r>
    </w:p>
    <w:p w14:paraId="534296E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55.</w:t>
      </w:r>
      <w:r w:rsidRPr="000D7F86">
        <w:rPr>
          <w:rFonts w:ascii="Times New Roman" w:hAnsi="Times New Roman" w:cs="Times New Roman"/>
          <w:sz w:val="28"/>
          <w:szCs w:val="28"/>
          <w:lang w:val="en-US"/>
        </w:rPr>
        <w:tab/>
        <w:t xml:space="preserve">        _ms = ms;</w:t>
      </w:r>
    </w:p>
    <w:p w14:paraId="3CA3889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56.</w:t>
      </w:r>
      <w:r w:rsidRPr="000D7F86">
        <w:rPr>
          <w:rFonts w:ascii="Times New Roman" w:hAnsi="Times New Roman" w:cs="Times New Roman"/>
          <w:sz w:val="28"/>
          <w:szCs w:val="28"/>
          <w:lang w:val="en-US"/>
        </w:rPr>
        <w:tab/>
        <w:t xml:space="preserve">        _ss = ss;</w:t>
      </w:r>
    </w:p>
    <w:p w14:paraId="68BBC19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57.</w:t>
      </w:r>
      <w:r w:rsidRPr="000D7F86">
        <w:rPr>
          <w:rFonts w:ascii="Times New Roman" w:hAnsi="Times New Roman" w:cs="Times New Roman"/>
          <w:sz w:val="28"/>
          <w:szCs w:val="28"/>
          <w:lang w:val="en-US"/>
        </w:rPr>
        <w:tab/>
        <w:t xml:space="preserve">        check();</w:t>
      </w:r>
    </w:p>
    <w:p w14:paraId="05FE118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58.</w:t>
      </w:r>
      <w:r w:rsidRPr="000D7F86">
        <w:rPr>
          <w:rFonts w:ascii="Times New Roman" w:hAnsi="Times New Roman" w:cs="Times New Roman"/>
          <w:sz w:val="28"/>
          <w:szCs w:val="28"/>
          <w:lang w:val="en-US"/>
        </w:rPr>
        <w:tab/>
        <w:t xml:space="preserve">    }</w:t>
      </w:r>
    </w:p>
    <w:p w14:paraId="7EF220F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59.</w:t>
      </w:r>
      <w:r w:rsidRPr="000D7F86">
        <w:rPr>
          <w:rFonts w:ascii="Times New Roman" w:hAnsi="Times New Roman" w:cs="Times New Roman"/>
          <w:sz w:val="28"/>
          <w:szCs w:val="28"/>
          <w:lang w:val="en-US"/>
        </w:rPr>
        <w:tab/>
        <w:t xml:space="preserve"> </w:t>
      </w:r>
    </w:p>
    <w:p w14:paraId="29E73F7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60.</w:t>
      </w:r>
      <w:r w:rsidRPr="000D7F86">
        <w:rPr>
          <w:rFonts w:ascii="Times New Roman" w:hAnsi="Times New Roman" w:cs="Times New Roman"/>
          <w:sz w:val="28"/>
          <w:szCs w:val="28"/>
          <w:lang w:val="en-US"/>
        </w:rPr>
        <w:tab/>
        <w:t xml:space="preserve">    void set_time(size_t ss)</w:t>
      </w:r>
    </w:p>
    <w:p w14:paraId="277A271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61.</w:t>
      </w:r>
      <w:r w:rsidRPr="000D7F86">
        <w:rPr>
          <w:rFonts w:ascii="Times New Roman" w:hAnsi="Times New Roman" w:cs="Times New Roman"/>
          <w:sz w:val="28"/>
          <w:szCs w:val="28"/>
          <w:lang w:val="en-US"/>
        </w:rPr>
        <w:tab/>
        <w:t xml:space="preserve">    {</w:t>
      </w:r>
    </w:p>
    <w:p w14:paraId="1439C6E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62.</w:t>
      </w:r>
      <w:r w:rsidRPr="000D7F86">
        <w:rPr>
          <w:rFonts w:ascii="Times New Roman" w:hAnsi="Times New Roman" w:cs="Times New Roman"/>
          <w:sz w:val="28"/>
          <w:szCs w:val="28"/>
          <w:lang w:val="en-US"/>
        </w:rPr>
        <w:tab/>
        <w:t xml:space="preserve">        _hs = ss / 3600;</w:t>
      </w:r>
    </w:p>
    <w:p w14:paraId="078FDB2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63.</w:t>
      </w:r>
      <w:r w:rsidRPr="000D7F86">
        <w:rPr>
          <w:rFonts w:ascii="Times New Roman" w:hAnsi="Times New Roman" w:cs="Times New Roman"/>
          <w:sz w:val="28"/>
          <w:szCs w:val="28"/>
          <w:lang w:val="en-US"/>
        </w:rPr>
        <w:tab/>
        <w:t xml:space="preserve">        _ms = (ss % 3600) / 60;</w:t>
      </w:r>
    </w:p>
    <w:p w14:paraId="34D6C46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64.</w:t>
      </w:r>
      <w:r w:rsidRPr="000D7F86">
        <w:rPr>
          <w:rFonts w:ascii="Times New Roman" w:hAnsi="Times New Roman" w:cs="Times New Roman"/>
          <w:sz w:val="28"/>
          <w:szCs w:val="28"/>
          <w:lang w:val="en-US"/>
        </w:rPr>
        <w:tab/>
        <w:t xml:space="preserve">        _ss = (ss % 3600) % 60;</w:t>
      </w:r>
    </w:p>
    <w:p w14:paraId="2E39727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65.</w:t>
      </w:r>
      <w:r w:rsidRPr="000D7F86">
        <w:rPr>
          <w:rFonts w:ascii="Times New Roman" w:hAnsi="Times New Roman" w:cs="Times New Roman"/>
          <w:sz w:val="28"/>
          <w:szCs w:val="28"/>
          <w:lang w:val="en-US"/>
        </w:rPr>
        <w:tab/>
        <w:t xml:space="preserve">        check();</w:t>
      </w:r>
    </w:p>
    <w:p w14:paraId="6CE9314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66.</w:t>
      </w:r>
      <w:r w:rsidRPr="000D7F86">
        <w:rPr>
          <w:rFonts w:ascii="Times New Roman" w:hAnsi="Times New Roman" w:cs="Times New Roman"/>
          <w:sz w:val="28"/>
          <w:szCs w:val="28"/>
          <w:lang w:val="en-US"/>
        </w:rPr>
        <w:tab/>
        <w:t xml:space="preserve">    }</w:t>
      </w:r>
    </w:p>
    <w:p w14:paraId="49140F7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67.</w:t>
      </w:r>
      <w:r w:rsidRPr="000D7F86">
        <w:rPr>
          <w:rFonts w:ascii="Times New Roman" w:hAnsi="Times New Roman" w:cs="Times New Roman"/>
          <w:sz w:val="28"/>
          <w:szCs w:val="28"/>
          <w:lang w:val="en-US"/>
        </w:rPr>
        <w:tab/>
        <w:t xml:space="preserve"> </w:t>
      </w:r>
    </w:p>
    <w:p w14:paraId="21A120C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68.</w:t>
      </w:r>
      <w:r w:rsidRPr="000D7F86">
        <w:rPr>
          <w:rFonts w:ascii="Times New Roman" w:hAnsi="Times New Roman" w:cs="Times New Roman"/>
          <w:sz w:val="28"/>
          <w:szCs w:val="28"/>
          <w:lang w:val="en-US"/>
        </w:rPr>
        <w:tab/>
        <w:t xml:space="preserve">    void set_time(std::string const&amp; stime) // "23:59:59"</w:t>
      </w:r>
    </w:p>
    <w:p w14:paraId="3D72DA5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69.</w:t>
      </w:r>
      <w:r w:rsidRPr="000D7F86">
        <w:rPr>
          <w:rFonts w:ascii="Times New Roman" w:hAnsi="Times New Roman" w:cs="Times New Roman"/>
          <w:sz w:val="28"/>
          <w:szCs w:val="28"/>
          <w:lang w:val="en-US"/>
        </w:rPr>
        <w:tab/>
        <w:t xml:space="preserve">    {</w:t>
      </w:r>
    </w:p>
    <w:p w14:paraId="7A2E2A7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70.</w:t>
      </w:r>
      <w:r w:rsidRPr="000D7F86">
        <w:rPr>
          <w:rFonts w:ascii="Times New Roman" w:hAnsi="Times New Roman" w:cs="Times New Roman"/>
          <w:sz w:val="28"/>
          <w:szCs w:val="28"/>
          <w:lang w:val="en-US"/>
        </w:rPr>
        <w:tab/>
        <w:t xml:space="preserve">        std::stringstream sstr;</w:t>
      </w:r>
    </w:p>
    <w:p w14:paraId="58201DA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71.</w:t>
      </w:r>
      <w:r w:rsidRPr="000D7F86">
        <w:rPr>
          <w:rFonts w:ascii="Times New Roman" w:hAnsi="Times New Roman" w:cs="Times New Roman"/>
          <w:sz w:val="28"/>
          <w:szCs w:val="28"/>
          <w:lang w:val="en-US"/>
        </w:rPr>
        <w:tab/>
        <w:t xml:space="preserve">        for(auto const&amp; val : stime)</w:t>
      </w:r>
    </w:p>
    <w:p w14:paraId="631E646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72.</w:t>
      </w:r>
      <w:r w:rsidRPr="000D7F86">
        <w:rPr>
          <w:rFonts w:ascii="Times New Roman" w:hAnsi="Times New Roman" w:cs="Times New Roman"/>
          <w:sz w:val="28"/>
          <w:szCs w:val="28"/>
          <w:lang w:val="en-US"/>
        </w:rPr>
        <w:tab/>
        <w:t xml:space="preserve">            sstr &lt;&lt; (val == ':' ? ' ' : val);</w:t>
      </w:r>
    </w:p>
    <w:p w14:paraId="1FFEFAB2"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73.</w:t>
      </w:r>
      <w:r w:rsidRPr="006E5C8F">
        <w:rPr>
          <w:rFonts w:ascii="Times New Roman" w:hAnsi="Times New Roman" w:cs="Times New Roman"/>
          <w:sz w:val="28"/>
          <w:szCs w:val="28"/>
          <w:lang w:val="en-US"/>
        </w:rPr>
        <w:tab/>
        <w:t xml:space="preserve">        sstr &gt;&gt; _hs &gt;&gt; _ms &gt;&gt; _ss;</w:t>
      </w:r>
    </w:p>
    <w:p w14:paraId="13E43D6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74.</w:t>
      </w:r>
      <w:r w:rsidRPr="000D7F86">
        <w:rPr>
          <w:rFonts w:ascii="Times New Roman" w:hAnsi="Times New Roman" w:cs="Times New Roman"/>
          <w:sz w:val="28"/>
          <w:szCs w:val="28"/>
          <w:lang w:val="en-US"/>
        </w:rPr>
        <w:tab/>
        <w:t xml:space="preserve">        if(!sstr || !sstr.eof())</w:t>
      </w:r>
    </w:p>
    <w:p w14:paraId="36138D5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75.</w:t>
      </w:r>
      <w:r w:rsidRPr="000D7F86">
        <w:rPr>
          <w:rFonts w:ascii="Times New Roman" w:hAnsi="Times New Roman" w:cs="Times New Roman"/>
          <w:sz w:val="28"/>
          <w:szCs w:val="28"/>
          <w:lang w:val="en-US"/>
        </w:rPr>
        <w:tab/>
        <w:t xml:space="preserve">            throw std::runtime_error("Time::set_time: !sstr || !sstr.eof()");</w:t>
      </w:r>
    </w:p>
    <w:p w14:paraId="27228AB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76.</w:t>
      </w:r>
      <w:r w:rsidRPr="000D7F86">
        <w:rPr>
          <w:rFonts w:ascii="Times New Roman" w:hAnsi="Times New Roman" w:cs="Times New Roman"/>
          <w:sz w:val="28"/>
          <w:szCs w:val="28"/>
          <w:lang w:val="en-US"/>
        </w:rPr>
        <w:tab/>
        <w:t xml:space="preserve">        check();</w:t>
      </w:r>
    </w:p>
    <w:p w14:paraId="733154B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77.</w:t>
      </w:r>
      <w:r w:rsidRPr="000D7F86">
        <w:rPr>
          <w:rFonts w:ascii="Times New Roman" w:hAnsi="Times New Roman" w:cs="Times New Roman"/>
          <w:sz w:val="28"/>
          <w:szCs w:val="28"/>
          <w:lang w:val="en-US"/>
        </w:rPr>
        <w:tab/>
        <w:t xml:space="preserve">    }</w:t>
      </w:r>
    </w:p>
    <w:p w14:paraId="468BEB7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78.</w:t>
      </w:r>
      <w:r w:rsidRPr="000D7F86">
        <w:rPr>
          <w:rFonts w:ascii="Times New Roman" w:hAnsi="Times New Roman" w:cs="Times New Roman"/>
          <w:sz w:val="28"/>
          <w:szCs w:val="28"/>
          <w:lang w:val="en-US"/>
        </w:rPr>
        <w:tab/>
        <w:t xml:space="preserve"> </w:t>
      </w:r>
    </w:p>
    <w:p w14:paraId="00D4046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79.</w:t>
      </w:r>
      <w:r w:rsidRPr="000D7F86">
        <w:rPr>
          <w:rFonts w:ascii="Times New Roman" w:hAnsi="Times New Roman" w:cs="Times New Roman"/>
          <w:sz w:val="28"/>
          <w:szCs w:val="28"/>
          <w:lang w:val="en-US"/>
        </w:rPr>
        <w:tab/>
        <w:t xml:space="preserve">    friend std::ostream&amp; operator&lt;&lt;(std::ostream&amp; ost, Time const&amp; rhs)</w:t>
      </w:r>
    </w:p>
    <w:p w14:paraId="60B8A4C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80.</w:t>
      </w:r>
      <w:r w:rsidRPr="000D7F86">
        <w:rPr>
          <w:rFonts w:ascii="Times New Roman" w:hAnsi="Times New Roman" w:cs="Times New Roman"/>
          <w:sz w:val="28"/>
          <w:szCs w:val="28"/>
          <w:lang w:val="en-US"/>
        </w:rPr>
        <w:tab/>
        <w:t xml:space="preserve">    {</w:t>
      </w:r>
    </w:p>
    <w:p w14:paraId="269722B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81.</w:t>
      </w:r>
      <w:r w:rsidRPr="000D7F86">
        <w:rPr>
          <w:rFonts w:ascii="Times New Roman" w:hAnsi="Times New Roman" w:cs="Times New Roman"/>
          <w:sz w:val="28"/>
          <w:szCs w:val="28"/>
          <w:lang w:val="en-US"/>
        </w:rPr>
        <w:tab/>
        <w:t xml:space="preserve">        return ost &lt;&lt; rhs._hs &lt;&lt; ':' &lt;&lt; rhs._ms &lt;&lt; ':' &lt;&lt; rhs._ss;</w:t>
      </w:r>
    </w:p>
    <w:p w14:paraId="0F1BAE6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82.</w:t>
      </w:r>
      <w:r w:rsidRPr="000D7F86">
        <w:rPr>
          <w:rFonts w:ascii="Times New Roman" w:hAnsi="Times New Roman" w:cs="Times New Roman"/>
          <w:sz w:val="28"/>
          <w:szCs w:val="28"/>
          <w:lang w:val="en-US"/>
        </w:rPr>
        <w:tab/>
        <w:t xml:space="preserve">    }</w:t>
      </w:r>
    </w:p>
    <w:p w14:paraId="33FEA32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83.</w:t>
      </w:r>
      <w:r w:rsidRPr="000D7F86">
        <w:rPr>
          <w:rFonts w:ascii="Times New Roman" w:hAnsi="Times New Roman" w:cs="Times New Roman"/>
          <w:sz w:val="28"/>
          <w:szCs w:val="28"/>
          <w:lang w:val="en-US"/>
        </w:rPr>
        <w:tab/>
        <w:t xml:space="preserve"> </w:t>
      </w:r>
    </w:p>
    <w:p w14:paraId="4AC5BAB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84.</w:t>
      </w:r>
      <w:r w:rsidRPr="000D7F86">
        <w:rPr>
          <w:rFonts w:ascii="Times New Roman" w:hAnsi="Times New Roman" w:cs="Times New Roman"/>
          <w:sz w:val="28"/>
          <w:szCs w:val="28"/>
          <w:lang w:val="en-US"/>
        </w:rPr>
        <w:tab/>
        <w:t xml:space="preserve">    operator std::string() const</w:t>
      </w:r>
    </w:p>
    <w:p w14:paraId="1E98535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85.</w:t>
      </w:r>
      <w:r w:rsidRPr="000D7F86">
        <w:rPr>
          <w:rFonts w:ascii="Times New Roman" w:hAnsi="Times New Roman" w:cs="Times New Roman"/>
          <w:sz w:val="28"/>
          <w:szCs w:val="28"/>
          <w:lang w:val="en-US"/>
        </w:rPr>
        <w:tab/>
        <w:t xml:space="preserve">    {</w:t>
      </w:r>
    </w:p>
    <w:p w14:paraId="54C1590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86.</w:t>
      </w:r>
      <w:r w:rsidRPr="000D7F86">
        <w:rPr>
          <w:rFonts w:ascii="Times New Roman" w:hAnsi="Times New Roman" w:cs="Times New Roman"/>
          <w:sz w:val="28"/>
          <w:szCs w:val="28"/>
          <w:lang w:val="en-US"/>
        </w:rPr>
        <w:tab/>
        <w:t xml:space="preserve">        std::stringstream sstr;</w:t>
      </w:r>
    </w:p>
    <w:p w14:paraId="1880BB5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87.</w:t>
      </w:r>
      <w:r w:rsidRPr="000D7F86">
        <w:rPr>
          <w:rFonts w:ascii="Times New Roman" w:hAnsi="Times New Roman" w:cs="Times New Roman"/>
          <w:sz w:val="28"/>
          <w:szCs w:val="28"/>
          <w:lang w:val="en-US"/>
        </w:rPr>
        <w:tab/>
        <w:t xml:space="preserve">        sstr &lt;&lt; _hs &lt;&lt; ':' &lt;&lt; _ms &lt;&lt; ':' &lt;&lt; _ss;</w:t>
      </w:r>
    </w:p>
    <w:p w14:paraId="1D9F6D4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88.</w:t>
      </w:r>
      <w:r w:rsidRPr="000D7F86">
        <w:rPr>
          <w:rFonts w:ascii="Times New Roman" w:hAnsi="Times New Roman" w:cs="Times New Roman"/>
          <w:sz w:val="28"/>
          <w:szCs w:val="28"/>
          <w:lang w:val="en-US"/>
        </w:rPr>
        <w:tab/>
        <w:t xml:space="preserve">        return sstr.str();</w:t>
      </w:r>
    </w:p>
    <w:p w14:paraId="08309FA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89.</w:t>
      </w:r>
      <w:r w:rsidRPr="000D7F86">
        <w:rPr>
          <w:rFonts w:ascii="Times New Roman" w:hAnsi="Times New Roman" w:cs="Times New Roman"/>
          <w:sz w:val="28"/>
          <w:szCs w:val="28"/>
          <w:lang w:val="en-US"/>
        </w:rPr>
        <w:tab/>
        <w:t xml:space="preserve">    }</w:t>
      </w:r>
    </w:p>
    <w:p w14:paraId="4C6A89F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90.</w:t>
      </w:r>
      <w:r w:rsidRPr="000D7F86">
        <w:rPr>
          <w:rFonts w:ascii="Times New Roman" w:hAnsi="Times New Roman" w:cs="Times New Roman"/>
          <w:sz w:val="28"/>
          <w:szCs w:val="28"/>
          <w:lang w:val="en-US"/>
        </w:rPr>
        <w:tab/>
        <w:t xml:space="preserve"> </w:t>
      </w:r>
    </w:p>
    <w:p w14:paraId="2E3C761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91.</w:t>
      </w:r>
      <w:r w:rsidRPr="000D7F86">
        <w:rPr>
          <w:rFonts w:ascii="Times New Roman" w:hAnsi="Times New Roman" w:cs="Times New Roman"/>
          <w:sz w:val="28"/>
          <w:szCs w:val="28"/>
          <w:lang w:val="en-US"/>
        </w:rPr>
        <w:tab/>
        <w:t>private:</w:t>
      </w:r>
    </w:p>
    <w:p w14:paraId="608B3F9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92.</w:t>
      </w:r>
      <w:r w:rsidRPr="000D7F86">
        <w:rPr>
          <w:rFonts w:ascii="Times New Roman" w:hAnsi="Times New Roman" w:cs="Times New Roman"/>
          <w:sz w:val="28"/>
          <w:szCs w:val="28"/>
          <w:lang w:val="en-US"/>
        </w:rPr>
        <w:tab/>
        <w:t xml:space="preserve">    ushort _hs, _ms, _ss;</w:t>
      </w:r>
    </w:p>
    <w:p w14:paraId="5914ACD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93.</w:t>
      </w:r>
      <w:r w:rsidRPr="000D7F86">
        <w:rPr>
          <w:rFonts w:ascii="Times New Roman" w:hAnsi="Times New Roman" w:cs="Times New Roman"/>
          <w:sz w:val="28"/>
          <w:szCs w:val="28"/>
          <w:lang w:val="en-US"/>
        </w:rPr>
        <w:tab/>
        <w:t xml:space="preserve">    void check() const</w:t>
      </w:r>
    </w:p>
    <w:p w14:paraId="0937E4D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94.</w:t>
      </w:r>
      <w:r w:rsidRPr="000D7F86">
        <w:rPr>
          <w:rFonts w:ascii="Times New Roman" w:hAnsi="Times New Roman" w:cs="Times New Roman"/>
          <w:sz w:val="28"/>
          <w:szCs w:val="28"/>
          <w:lang w:val="en-US"/>
        </w:rPr>
        <w:tab/>
        <w:t xml:space="preserve">    {</w:t>
      </w:r>
    </w:p>
    <w:p w14:paraId="4053B89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95.</w:t>
      </w:r>
      <w:r w:rsidRPr="000D7F86">
        <w:rPr>
          <w:rFonts w:ascii="Times New Roman" w:hAnsi="Times New Roman" w:cs="Times New Roman"/>
          <w:sz w:val="28"/>
          <w:szCs w:val="28"/>
          <w:lang w:val="en-US"/>
        </w:rPr>
        <w:tab/>
        <w:t xml:space="preserve">        if(_hs &gt;= 24  || _ms &gt;= 60 || _ss &gt;= 60)</w:t>
      </w:r>
    </w:p>
    <w:p w14:paraId="66DC7B0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96.</w:t>
      </w:r>
      <w:r w:rsidRPr="000D7F86">
        <w:rPr>
          <w:rFonts w:ascii="Times New Roman" w:hAnsi="Times New Roman" w:cs="Times New Roman"/>
          <w:sz w:val="28"/>
          <w:szCs w:val="28"/>
          <w:lang w:val="en-US"/>
        </w:rPr>
        <w:tab/>
        <w:t xml:space="preserve">            throw std::runtime_error("Time::check: _hs &gt;= 24  || _ms &gt;= 60 || _ss &gt;= 60");</w:t>
      </w:r>
    </w:p>
    <w:p w14:paraId="33697C8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97.</w:t>
      </w:r>
      <w:r w:rsidRPr="000D7F86">
        <w:rPr>
          <w:rFonts w:ascii="Times New Roman" w:hAnsi="Times New Roman" w:cs="Times New Roman"/>
          <w:sz w:val="28"/>
          <w:szCs w:val="28"/>
          <w:lang w:val="en-US"/>
        </w:rPr>
        <w:tab/>
        <w:t xml:space="preserve">    }</w:t>
      </w:r>
    </w:p>
    <w:p w14:paraId="70DB734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98.</w:t>
      </w:r>
      <w:r w:rsidRPr="000D7F86">
        <w:rPr>
          <w:rFonts w:ascii="Times New Roman" w:hAnsi="Times New Roman" w:cs="Times New Roman"/>
          <w:sz w:val="28"/>
          <w:szCs w:val="28"/>
          <w:lang w:val="en-US"/>
        </w:rPr>
        <w:tab/>
        <w:t>};</w:t>
      </w:r>
    </w:p>
    <w:p w14:paraId="2DE3418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99.</w:t>
      </w:r>
      <w:r w:rsidRPr="000D7F86">
        <w:rPr>
          <w:rFonts w:ascii="Times New Roman" w:hAnsi="Times New Roman" w:cs="Times New Roman"/>
          <w:sz w:val="28"/>
          <w:szCs w:val="28"/>
          <w:lang w:val="en-US"/>
        </w:rPr>
        <w:tab/>
        <w:t xml:space="preserve"> </w:t>
      </w:r>
    </w:p>
    <w:p w14:paraId="0255383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100.</w:t>
      </w:r>
      <w:r w:rsidRPr="000D7F86">
        <w:rPr>
          <w:rFonts w:ascii="Times New Roman" w:hAnsi="Times New Roman" w:cs="Times New Roman"/>
          <w:sz w:val="28"/>
          <w:szCs w:val="28"/>
          <w:lang w:val="en-US"/>
        </w:rPr>
        <w:tab/>
        <w:t>int main()</w:t>
      </w:r>
    </w:p>
    <w:p w14:paraId="1A59CEC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101.</w:t>
      </w:r>
      <w:r w:rsidRPr="000D7F86">
        <w:rPr>
          <w:rFonts w:ascii="Times New Roman" w:hAnsi="Times New Roman" w:cs="Times New Roman"/>
          <w:sz w:val="28"/>
          <w:szCs w:val="28"/>
          <w:lang w:val="en-US"/>
        </w:rPr>
        <w:tab/>
        <w:t>{</w:t>
      </w:r>
    </w:p>
    <w:p w14:paraId="025F52E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102.</w:t>
      </w:r>
      <w:r w:rsidRPr="000D7F86">
        <w:rPr>
          <w:rFonts w:ascii="Times New Roman" w:hAnsi="Times New Roman" w:cs="Times New Roman"/>
          <w:sz w:val="28"/>
          <w:szCs w:val="28"/>
          <w:lang w:val="en-US"/>
        </w:rPr>
        <w:tab/>
        <w:t xml:space="preserve">    setlocale(LC_ALL, "rus");</w:t>
      </w:r>
    </w:p>
    <w:p w14:paraId="1DFB92B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103.</w:t>
      </w:r>
      <w:r w:rsidRPr="000D7F86">
        <w:rPr>
          <w:rFonts w:ascii="Times New Roman" w:hAnsi="Times New Roman" w:cs="Times New Roman"/>
          <w:sz w:val="28"/>
          <w:szCs w:val="28"/>
          <w:lang w:val="en-US"/>
        </w:rPr>
        <w:tab/>
        <w:t xml:space="preserve">    Time hms1("23:45:40"), hms2(23 * 3600 + 45 * 60 + 41), hms3(23, 45, 42);</w:t>
      </w:r>
    </w:p>
    <w:p w14:paraId="5738AF4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104.</w:t>
      </w:r>
      <w:r w:rsidRPr="000D7F86">
        <w:rPr>
          <w:rFonts w:ascii="Times New Roman" w:hAnsi="Times New Roman" w:cs="Times New Roman"/>
          <w:sz w:val="28"/>
          <w:szCs w:val="28"/>
          <w:lang w:val="en-US"/>
        </w:rPr>
        <w:tab/>
        <w:t xml:space="preserve">    std::string shms3 = hms3;</w:t>
      </w:r>
    </w:p>
    <w:p w14:paraId="34A83E9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105.</w:t>
      </w:r>
      <w:r w:rsidRPr="000D7F86">
        <w:rPr>
          <w:rFonts w:ascii="Times New Roman" w:hAnsi="Times New Roman" w:cs="Times New Roman"/>
          <w:sz w:val="28"/>
          <w:szCs w:val="28"/>
          <w:lang w:val="en-US"/>
        </w:rPr>
        <w:tab/>
        <w:t xml:space="preserve">    std::cout &lt;&lt; hms1 &lt;&lt; '\n' &lt;&lt; hms2 &lt;&lt; '\n' &lt;&lt; shms3 &lt;&lt; "\n\n";</w:t>
      </w:r>
    </w:p>
    <w:p w14:paraId="3576B306"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106.</w:t>
      </w:r>
      <w:r w:rsidRPr="000D7F86">
        <w:rPr>
          <w:rFonts w:ascii="Times New Roman" w:hAnsi="Times New Roman" w:cs="Times New Roman"/>
          <w:sz w:val="28"/>
          <w:szCs w:val="28"/>
        </w:rPr>
        <w:tab/>
        <w:t xml:space="preserve">    system("pause");</w:t>
      </w:r>
    </w:p>
    <w:p w14:paraId="25BECA8B"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107.</w:t>
      </w:r>
      <w:r w:rsidRPr="000D7F86">
        <w:rPr>
          <w:rFonts w:ascii="Times New Roman" w:hAnsi="Times New Roman" w:cs="Times New Roman"/>
          <w:sz w:val="28"/>
          <w:szCs w:val="28"/>
        </w:rPr>
        <w:tab/>
        <w:t xml:space="preserve">    return 0;</w:t>
      </w:r>
    </w:p>
    <w:p w14:paraId="3F87196A" w14:textId="236CF669" w:rsid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108.</w:t>
      </w:r>
      <w:r w:rsidRPr="000D7F86">
        <w:rPr>
          <w:rFonts w:ascii="Times New Roman" w:hAnsi="Times New Roman" w:cs="Times New Roman"/>
          <w:sz w:val="28"/>
          <w:szCs w:val="28"/>
        </w:rPr>
        <w:tab/>
        <w:t>}</w:t>
      </w:r>
    </w:p>
    <w:p w14:paraId="681F168C" w14:textId="52673512" w:rsidR="00B41E8D" w:rsidRDefault="00B41E8D" w:rsidP="006E5C8F">
      <w:pPr>
        <w:numPr>
          <w:ilvl w:val="0"/>
          <w:numId w:val="3"/>
        </w:numPr>
        <w:spacing w:after="0" w:line="240" w:lineRule="auto"/>
        <w:ind w:left="0" w:firstLine="709"/>
        <w:jc w:val="both"/>
        <w:rPr>
          <w:rFonts w:ascii="Times New Roman" w:hAnsi="Times New Roman" w:cs="Times New Roman"/>
          <w:sz w:val="28"/>
          <w:szCs w:val="28"/>
        </w:rPr>
      </w:pPr>
      <w:r w:rsidRPr="000D7F86">
        <w:rPr>
          <w:rFonts w:ascii="Times New Roman" w:hAnsi="Times New Roman" w:cs="Times New Roman"/>
          <w:sz w:val="28"/>
          <w:szCs w:val="28"/>
        </w:rPr>
        <w:t>Создать класс Triangle для представления треугольника. Реализовать конструкторы с параметрами и конструктор копирования. Поля данных должны включать координаты угловых точек треугольника. Требуется реализовать операции: получения и изменения полей данных, вычисления периметра, а также определения вида треугольника (равносторонний, равнобедренный или прямоугольный). Написать программу, демонстрирующую все разработанные элементы.</w:t>
      </w:r>
    </w:p>
    <w:p w14:paraId="4F51D38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24.</w:t>
      </w:r>
      <w:r w:rsidRPr="000D7F86">
        <w:rPr>
          <w:rFonts w:ascii="Times New Roman" w:hAnsi="Times New Roman" w:cs="Times New Roman"/>
          <w:sz w:val="28"/>
          <w:szCs w:val="28"/>
          <w:lang w:val="en-US"/>
        </w:rPr>
        <w:tab/>
        <w:t xml:space="preserve">        class Triangle</w:t>
      </w:r>
    </w:p>
    <w:p w14:paraId="112C838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25.</w:t>
      </w:r>
      <w:r w:rsidRPr="000D7F86">
        <w:rPr>
          <w:rFonts w:ascii="Times New Roman" w:hAnsi="Times New Roman" w:cs="Times New Roman"/>
          <w:sz w:val="28"/>
          <w:szCs w:val="28"/>
          <w:lang w:val="en-US"/>
        </w:rPr>
        <w:tab/>
        <w:t xml:space="preserve">        {</w:t>
      </w:r>
    </w:p>
    <w:p w14:paraId="73BF000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26.</w:t>
      </w:r>
      <w:r w:rsidRPr="000D7F86">
        <w:rPr>
          <w:rFonts w:ascii="Times New Roman" w:hAnsi="Times New Roman" w:cs="Times New Roman"/>
          <w:sz w:val="28"/>
          <w:szCs w:val="28"/>
          <w:lang w:val="en-US"/>
        </w:rPr>
        <w:tab/>
        <w:t xml:space="preserve">            double AB;</w:t>
      </w:r>
    </w:p>
    <w:p w14:paraId="0170DD8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27.</w:t>
      </w:r>
      <w:r w:rsidRPr="000D7F86">
        <w:rPr>
          <w:rFonts w:ascii="Times New Roman" w:hAnsi="Times New Roman" w:cs="Times New Roman"/>
          <w:sz w:val="28"/>
          <w:szCs w:val="28"/>
          <w:lang w:val="en-US"/>
        </w:rPr>
        <w:tab/>
        <w:t xml:space="preserve">            double AC;</w:t>
      </w:r>
    </w:p>
    <w:p w14:paraId="61EFDE9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28.</w:t>
      </w:r>
      <w:r w:rsidRPr="000D7F86">
        <w:rPr>
          <w:rFonts w:ascii="Times New Roman" w:hAnsi="Times New Roman" w:cs="Times New Roman"/>
          <w:sz w:val="28"/>
          <w:szCs w:val="28"/>
          <w:lang w:val="en-US"/>
        </w:rPr>
        <w:tab/>
        <w:t xml:space="preserve">            double BC;</w:t>
      </w:r>
    </w:p>
    <w:p w14:paraId="4A3BDA9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29.</w:t>
      </w:r>
      <w:r w:rsidRPr="000D7F86">
        <w:rPr>
          <w:rFonts w:ascii="Times New Roman" w:hAnsi="Times New Roman" w:cs="Times New Roman"/>
          <w:sz w:val="28"/>
          <w:szCs w:val="28"/>
          <w:lang w:val="en-US"/>
        </w:rPr>
        <w:tab/>
        <w:t xml:space="preserve">            double A;</w:t>
      </w:r>
    </w:p>
    <w:p w14:paraId="753DC8F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30.</w:t>
      </w:r>
      <w:r w:rsidRPr="000D7F86">
        <w:rPr>
          <w:rFonts w:ascii="Times New Roman" w:hAnsi="Times New Roman" w:cs="Times New Roman"/>
          <w:sz w:val="28"/>
          <w:szCs w:val="28"/>
          <w:lang w:val="en-US"/>
        </w:rPr>
        <w:tab/>
        <w:t xml:space="preserve">            double B;</w:t>
      </w:r>
    </w:p>
    <w:p w14:paraId="5E52A99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31.</w:t>
      </w:r>
      <w:r w:rsidRPr="000D7F86">
        <w:rPr>
          <w:rFonts w:ascii="Times New Roman" w:hAnsi="Times New Roman" w:cs="Times New Roman"/>
          <w:sz w:val="28"/>
          <w:szCs w:val="28"/>
          <w:lang w:val="en-US"/>
        </w:rPr>
        <w:tab/>
        <w:t xml:space="preserve">            double C;</w:t>
      </w:r>
    </w:p>
    <w:p w14:paraId="24407F7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32.</w:t>
      </w:r>
      <w:r w:rsidRPr="000D7F86">
        <w:rPr>
          <w:rFonts w:ascii="Times New Roman" w:hAnsi="Times New Roman" w:cs="Times New Roman"/>
          <w:sz w:val="28"/>
          <w:szCs w:val="28"/>
          <w:lang w:val="en-US"/>
        </w:rPr>
        <w:tab/>
        <w:t xml:space="preserve">            double perim()</w:t>
      </w:r>
    </w:p>
    <w:p w14:paraId="5967A76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33.</w:t>
      </w:r>
      <w:r w:rsidRPr="000D7F86">
        <w:rPr>
          <w:rFonts w:ascii="Times New Roman" w:hAnsi="Times New Roman" w:cs="Times New Roman"/>
          <w:sz w:val="28"/>
          <w:szCs w:val="28"/>
          <w:lang w:val="en-US"/>
        </w:rPr>
        <w:tab/>
        <w:t xml:space="preserve">            {</w:t>
      </w:r>
    </w:p>
    <w:p w14:paraId="788D7E0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34.</w:t>
      </w:r>
      <w:r w:rsidRPr="000D7F86">
        <w:rPr>
          <w:rFonts w:ascii="Times New Roman" w:hAnsi="Times New Roman" w:cs="Times New Roman"/>
          <w:sz w:val="28"/>
          <w:szCs w:val="28"/>
          <w:lang w:val="en-US"/>
        </w:rPr>
        <w:tab/>
        <w:t xml:space="preserve">                return AB + AC + BC;</w:t>
      </w:r>
    </w:p>
    <w:p w14:paraId="672865B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35.</w:t>
      </w:r>
      <w:r w:rsidRPr="000D7F86">
        <w:rPr>
          <w:rFonts w:ascii="Times New Roman" w:hAnsi="Times New Roman" w:cs="Times New Roman"/>
          <w:sz w:val="28"/>
          <w:szCs w:val="28"/>
          <w:lang w:val="en-US"/>
        </w:rPr>
        <w:tab/>
        <w:t xml:space="preserve">            }</w:t>
      </w:r>
    </w:p>
    <w:p w14:paraId="13D3573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36.</w:t>
      </w:r>
      <w:r w:rsidRPr="000D7F86">
        <w:rPr>
          <w:rFonts w:ascii="Times New Roman" w:hAnsi="Times New Roman" w:cs="Times New Roman"/>
          <w:sz w:val="28"/>
          <w:szCs w:val="28"/>
          <w:lang w:val="en-US"/>
        </w:rPr>
        <w:tab/>
        <w:t xml:space="preserve">            double Area()</w:t>
      </w:r>
    </w:p>
    <w:p w14:paraId="2DC630E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37.</w:t>
      </w:r>
      <w:r w:rsidRPr="000D7F86">
        <w:rPr>
          <w:rFonts w:ascii="Times New Roman" w:hAnsi="Times New Roman" w:cs="Times New Roman"/>
          <w:sz w:val="28"/>
          <w:szCs w:val="28"/>
          <w:lang w:val="en-US"/>
        </w:rPr>
        <w:tab/>
        <w:t xml:space="preserve">            {</w:t>
      </w:r>
    </w:p>
    <w:p w14:paraId="274FBA4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38.</w:t>
      </w:r>
      <w:r w:rsidRPr="000D7F86">
        <w:rPr>
          <w:rFonts w:ascii="Times New Roman" w:hAnsi="Times New Roman" w:cs="Times New Roman"/>
          <w:sz w:val="28"/>
          <w:szCs w:val="28"/>
          <w:lang w:val="en-US"/>
        </w:rPr>
        <w:tab/>
        <w:t xml:space="preserve">                double p=(AB+AC+BC)/2.0;</w:t>
      </w:r>
    </w:p>
    <w:p w14:paraId="38AB23B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39.</w:t>
      </w:r>
      <w:r w:rsidRPr="000D7F86">
        <w:rPr>
          <w:rFonts w:ascii="Times New Roman" w:hAnsi="Times New Roman" w:cs="Times New Roman"/>
          <w:sz w:val="28"/>
          <w:szCs w:val="28"/>
          <w:lang w:val="en-US"/>
        </w:rPr>
        <w:tab/>
        <w:t xml:space="preserve">                return Math.Sqrt(p * (p - AB) * (p - AC) * (p - BC));</w:t>
      </w:r>
    </w:p>
    <w:p w14:paraId="18870EF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40.</w:t>
      </w:r>
      <w:r w:rsidRPr="000D7F86">
        <w:rPr>
          <w:rFonts w:ascii="Times New Roman" w:hAnsi="Times New Roman" w:cs="Times New Roman"/>
          <w:sz w:val="28"/>
          <w:szCs w:val="28"/>
          <w:lang w:val="en-US"/>
        </w:rPr>
        <w:tab/>
        <w:t xml:space="preserve">            }</w:t>
      </w:r>
    </w:p>
    <w:p w14:paraId="1055AC2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41.</w:t>
      </w:r>
      <w:r w:rsidRPr="000D7F86">
        <w:rPr>
          <w:rFonts w:ascii="Times New Roman" w:hAnsi="Times New Roman" w:cs="Times New Roman"/>
          <w:sz w:val="28"/>
          <w:szCs w:val="28"/>
          <w:lang w:val="en-US"/>
        </w:rPr>
        <w:tab/>
        <w:t xml:space="preserve">            string GetType()</w:t>
      </w:r>
    </w:p>
    <w:p w14:paraId="41BA94F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42.</w:t>
      </w:r>
      <w:r w:rsidRPr="000D7F86">
        <w:rPr>
          <w:rFonts w:ascii="Times New Roman" w:hAnsi="Times New Roman" w:cs="Times New Roman"/>
          <w:sz w:val="28"/>
          <w:szCs w:val="28"/>
          <w:lang w:val="en-US"/>
        </w:rPr>
        <w:tab/>
        <w:t xml:space="preserve">            {</w:t>
      </w:r>
    </w:p>
    <w:p w14:paraId="2DF162B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43.</w:t>
      </w:r>
      <w:r w:rsidRPr="000D7F86">
        <w:rPr>
          <w:rFonts w:ascii="Times New Roman" w:hAnsi="Times New Roman" w:cs="Times New Roman"/>
          <w:sz w:val="28"/>
          <w:szCs w:val="28"/>
          <w:lang w:val="en-US"/>
        </w:rPr>
        <w:tab/>
        <w:t xml:space="preserve">                if (AB == BC &amp;&amp; AB == AC) return "</w:t>
      </w:r>
      <w:r w:rsidRPr="000D7F86">
        <w:rPr>
          <w:rFonts w:ascii="Times New Roman" w:hAnsi="Times New Roman" w:cs="Times New Roman"/>
          <w:sz w:val="28"/>
          <w:szCs w:val="28"/>
        </w:rPr>
        <w:t>равносторонний</w:t>
      </w:r>
      <w:r w:rsidRPr="000D7F86">
        <w:rPr>
          <w:rFonts w:ascii="Times New Roman" w:hAnsi="Times New Roman" w:cs="Times New Roman"/>
          <w:sz w:val="28"/>
          <w:szCs w:val="28"/>
          <w:lang w:val="en-US"/>
        </w:rPr>
        <w:t>";</w:t>
      </w:r>
    </w:p>
    <w:p w14:paraId="20647C3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44.</w:t>
      </w:r>
      <w:r w:rsidRPr="000D7F86">
        <w:rPr>
          <w:rFonts w:ascii="Times New Roman" w:hAnsi="Times New Roman" w:cs="Times New Roman"/>
          <w:sz w:val="28"/>
          <w:szCs w:val="28"/>
          <w:lang w:val="en-US"/>
        </w:rPr>
        <w:tab/>
        <w:t xml:space="preserve">                if (AB == BC || AB == AC || BC == AC) return "</w:t>
      </w:r>
      <w:r w:rsidRPr="000D7F86">
        <w:rPr>
          <w:rFonts w:ascii="Times New Roman" w:hAnsi="Times New Roman" w:cs="Times New Roman"/>
          <w:sz w:val="28"/>
          <w:szCs w:val="28"/>
        </w:rPr>
        <w:t>равнобедренный</w:t>
      </w:r>
      <w:r w:rsidRPr="000D7F86">
        <w:rPr>
          <w:rFonts w:ascii="Times New Roman" w:hAnsi="Times New Roman" w:cs="Times New Roman"/>
          <w:sz w:val="28"/>
          <w:szCs w:val="28"/>
          <w:lang w:val="en-US"/>
        </w:rPr>
        <w:t>";</w:t>
      </w:r>
    </w:p>
    <w:p w14:paraId="49FE283D"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45.</w:t>
      </w:r>
      <w:r w:rsidRPr="000D7F86">
        <w:rPr>
          <w:rFonts w:ascii="Times New Roman" w:hAnsi="Times New Roman" w:cs="Times New Roman"/>
          <w:sz w:val="28"/>
          <w:szCs w:val="28"/>
        </w:rPr>
        <w:tab/>
        <w:t xml:space="preserve">                return "треугольник, как треугольник";</w:t>
      </w:r>
    </w:p>
    <w:p w14:paraId="365A9955"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46.</w:t>
      </w:r>
      <w:r w:rsidRPr="000D7F86">
        <w:rPr>
          <w:rFonts w:ascii="Times New Roman" w:hAnsi="Times New Roman" w:cs="Times New Roman"/>
          <w:sz w:val="28"/>
          <w:szCs w:val="28"/>
        </w:rPr>
        <w:tab/>
        <w:t xml:space="preserve">            }</w:t>
      </w:r>
    </w:p>
    <w:p w14:paraId="5C6BD325" w14:textId="4CB91E4E"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47.</w:t>
      </w:r>
      <w:r w:rsidRPr="000D7F86">
        <w:rPr>
          <w:rFonts w:ascii="Times New Roman" w:hAnsi="Times New Roman" w:cs="Times New Roman"/>
          <w:sz w:val="28"/>
          <w:szCs w:val="28"/>
        </w:rPr>
        <w:tab/>
        <w:t xml:space="preserve">        }</w:t>
      </w:r>
    </w:p>
    <w:p w14:paraId="0BB0D566" w14:textId="7386DD86" w:rsidR="00B41E8D"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Создать класс Money для работы с денежными суммами. Реализовать конструкторы с параметрами и конструктор копирования.  Число должно быть представлено двумя полями: типа int для рублей и типа char для копеек. Дробная часть (копейки) при выводе на экран должна быть отделена от целой части запятой. Перегрузить операции для сложения, вычитания и операции сравнения (==, !=, &lt;, &gt;). Написать программу, демонстрирующую все разработанные элементы.</w:t>
      </w:r>
    </w:p>
    <w:p w14:paraId="3B7F347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25.</w:t>
      </w:r>
      <w:r w:rsidRPr="000D7F86">
        <w:rPr>
          <w:rFonts w:ascii="Times New Roman" w:hAnsi="Times New Roman" w:cs="Times New Roman"/>
          <w:sz w:val="28"/>
          <w:szCs w:val="28"/>
          <w:lang w:val="en-US"/>
        </w:rPr>
        <w:tab/>
        <w:t>#include &lt;iostream&gt;</w:t>
      </w:r>
    </w:p>
    <w:p w14:paraId="1A0C4EA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26.</w:t>
      </w:r>
      <w:r w:rsidRPr="000D7F86">
        <w:rPr>
          <w:rFonts w:ascii="Times New Roman" w:hAnsi="Times New Roman" w:cs="Times New Roman"/>
          <w:sz w:val="28"/>
          <w:szCs w:val="28"/>
          <w:lang w:val="en-US"/>
        </w:rPr>
        <w:tab/>
        <w:t>#include &lt;sstream&gt;</w:t>
      </w:r>
    </w:p>
    <w:p w14:paraId="6532814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27.</w:t>
      </w:r>
      <w:r w:rsidRPr="000D7F86">
        <w:rPr>
          <w:rFonts w:ascii="Times New Roman" w:hAnsi="Times New Roman" w:cs="Times New Roman"/>
          <w:sz w:val="28"/>
          <w:szCs w:val="28"/>
          <w:lang w:val="en-US"/>
        </w:rPr>
        <w:tab/>
        <w:t>using namespace std;</w:t>
      </w:r>
    </w:p>
    <w:p w14:paraId="5D96A9D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28.</w:t>
      </w:r>
      <w:r w:rsidRPr="000D7F86">
        <w:rPr>
          <w:rFonts w:ascii="Times New Roman" w:hAnsi="Times New Roman" w:cs="Times New Roman"/>
          <w:sz w:val="28"/>
          <w:szCs w:val="28"/>
          <w:lang w:val="en-US"/>
        </w:rPr>
        <w:tab/>
        <w:t xml:space="preserve"> </w:t>
      </w:r>
    </w:p>
    <w:p w14:paraId="77FE21D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29.</w:t>
      </w:r>
      <w:r w:rsidRPr="000D7F86">
        <w:rPr>
          <w:rFonts w:ascii="Times New Roman" w:hAnsi="Times New Roman" w:cs="Times New Roman"/>
          <w:sz w:val="28"/>
          <w:szCs w:val="28"/>
          <w:lang w:val="en-US"/>
        </w:rPr>
        <w:tab/>
        <w:t>class Money</w:t>
      </w:r>
    </w:p>
    <w:p w14:paraId="6B64867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30.</w:t>
      </w:r>
      <w:r w:rsidRPr="000D7F86">
        <w:rPr>
          <w:rFonts w:ascii="Times New Roman" w:hAnsi="Times New Roman" w:cs="Times New Roman"/>
          <w:sz w:val="28"/>
          <w:szCs w:val="28"/>
          <w:lang w:val="en-US"/>
        </w:rPr>
        <w:tab/>
        <w:t>{</w:t>
      </w:r>
    </w:p>
    <w:p w14:paraId="0A88B73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31.</w:t>
      </w:r>
      <w:r w:rsidRPr="000D7F86">
        <w:rPr>
          <w:rFonts w:ascii="Times New Roman" w:hAnsi="Times New Roman" w:cs="Times New Roman"/>
          <w:sz w:val="28"/>
          <w:szCs w:val="28"/>
          <w:lang w:val="en-US"/>
        </w:rPr>
        <w:tab/>
        <w:t xml:space="preserve">      long roubles;</w:t>
      </w:r>
    </w:p>
    <w:p w14:paraId="39EA77C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32.</w:t>
      </w:r>
      <w:r w:rsidRPr="000D7F86">
        <w:rPr>
          <w:rFonts w:ascii="Times New Roman" w:hAnsi="Times New Roman" w:cs="Times New Roman"/>
          <w:sz w:val="28"/>
          <w:szCs w:val="28"/>
          <w:lang w:val="en-US"/>
        </w:rPr>
        <w:tab/>
        <w:t xml:space="preserve">      unsigned int copecks;</w:t>
      </w:r>
    </w:p>
    <w:p w14:paraId="7302C8B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33.</w:t>
      </w:r>
      <w:r w:rsidRPr="000D7F86">
        <w:rPr>
          <w:rFonts w:ascii="Times New Roman" w:hAnsi="Times New Roman" w:cs="Times New Roman"/>
          <w:sz w:val="28"/>
          <w:szCs w:val="28"/>
          <w:lang w:val="en-US"/>
        </w:rPr>
        <w:tab/>
        <w:t xml:space="preserve">      float wholeSum;</w:t>
      </w:r>
    </w:p>
    <w:p w14:paraId="4CDBEF9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34.</w:t>
      </w:r>
      <w:r w:rsidRPr="000D7F86">
        <w:rPr>
          <w:rFonts w:ascii="Times New Roman" w:hAnsi="Times New Roman" w:cs="Times New Roman"/>
          <w:sz w:val="28"/>
          <w:szCs w:val="28"/>
          <w:lang w:val="en-US"/>
        </w:rPr>
        <w:tab/>
        <w:t xml:space="preserve">      void splitUp()</w:t>
      </w:r>
    </w:p>
    <w:p w14:paraId="2C84956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35.</w:t>
      </w:r>
      <w:r w:rsidRPr="000D7F86">
        <w:rPr>
          <w:rFonts w:ascii="Times New Roman" w:hAnsi="Times New Roman" w:cs="Times New Roman"/>
          <w:sz w:val="28"/>
          <w:szCs w:val="28"/>
          <w:lang w:val="en-US"/>
        </w:rPr>
        <w:tab/>
        <w:t xml:space="preserve">      {</w:t>
      </w:r>
    </w:p>
    <w:p w14:paraId="756581A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36.</w:t>
      </w:r>
      <w:r w:rsidRPr="000D7F86">
        <w:rPr>
          <w:rFonts w:ascii="Times New Roman" w:hAnsi="Times New Roman" w:cs="Times New Roman"/>
          <w:sz w:val="28"/>
          <w:szCs w:val="28"/>
          <w:lang w:val="en-US"/>
        </w:rPr>
        <w:tab/>
        <w:t xml:space="preserve">           roubles = (int)wholeSum;</w:t>
      </w:r>
    </w:p>
    <w:p w14:paraId="522C356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37.</w:t>
      </w:r>
      <w:r w:rsidRPr="000D7F86">
        <w:rPr>
          <w:rFonts w:ascii="Times New Roman" w:hAnsi="Times New Roman" w:cs="Times New Roman"/>
          <w:sz w:val="28"/>
          <w:szCs w:val="28"/>
          <w:lang w:val="en-US"/>
        </w:rPr>
        <w:tab/>
        <w:t xml:space="preserve">           copecks = (int)((wholeSum - (int)wholeSum) * 100);</w:t>
      </w:r>
    </w:p>
    <w:p w14:paraId="0509270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38.</w:t>
      </w:r>
      <w:r w:rsidRPr="000D7F86">
        <w:rPr>
          <w:rFonts w:ascii="Times New Roman" w:hAnsi="Times New Roman" w:cs="Times New Roman"/>
          <w:sz w:val="28"/>
          <w:szCs w:val="28"/>
          <w:lang w:val="en-US"/>
        </w:rPr>
        <w:tab/>
        <w:t xml:space="preserve">      };</w:t>
      </w:r>
    </w:p>
    <w:p w14:paraId="4B2C02E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39.</w:t>
      </w:r>
      <w:r w:rsidRPr="000D7F86">
        <w:rPr>
          <w:rFonts w:ascii="Times New Roman" w:hAnsi="Times New Roman" w:cs="Times New Roman"/>
          <w:sz w:val="28"/>
          <w:szCs w:val="28"/>
          <w:lang w:val="en-US"/>
        </w:rPr>
        <w:tab/>
        <w:t xml:space="preserve">      public:</w:t>
      </w:r>
    </w:p>
    <w:p w14:paraId="72772D7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40.</w:t>
      </w:r>
      <w:r w:rsidRPr="000D7F86">
        <w:rPr>
          <w:rFonts w:ascii="Times New Roman" w:hAnsi="Times New Roman" w:cs="Times New Roman"/>
          <w:sz w:val="28"/>
          <w:szCs w:val="28"/>
          <w:lang w:val="en-US"/>
        </w:rPr>
        <w:tab/>
        <w:t xml:space="preserve">             void get()</w:t>
      </w:r>
    </w:p>
    <w:p w14:paraId="6117B26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41.</w:t>
      </w:r>
      <w:r w:rsidRPr="000D7F86">
        <w:rPr>
          <w:rFonts w:ascii="Times New Roman" w:hAnsi="Times New Roman" w:cs="Times New Roman"/>
          <w:sz w:val="28"/>
          <w:szCs w:val="28"/>
          <w:lang w:val="en-US"/>
        </w:rPr>
        <w:tab/>
        <w:t xml:space="preserve">             {</w:t>
      </w:r>
    </w:p>
    <w:p w14:paraId="6524E00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42.</w:t>
      </w:r>
      <w:r w:rsidRPr="000D7F86">
        <w:rPr>
          <w:rFonts w:ascii="Times New Roman" w:hAnsi="Times New Roman" w:cs="Times New Roman"/>
          <w:sz w:val="28"/>
          <w:szCs w:val="28"/>
          <w:lang w:val="en-US"/>
        </w:rPr>
        <w:tab/>
        <w:t xml:space="preserve">                  cin &gt;&gt; wholeSum;</w:t>
      </w:r>
    </w:p>
    <w:p w14:paraId="52B363F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43.</w:t>
      </w:r>
      <w:r w:rsidRPr="000D7F86">
        <w:rPr>
          <w:rFonts w:ascii="Times New Roman" w:hAnsi="Times New Roman" w:cs="Times New Roman"/>
          <w:sz w:val="28"/>
          <w:szCs w:val="28"/>
          <w:lang w:val="en-US"/>
        </w:rPr>
        <w:tab/>
        <w:t xml:space="preserve">                  splitUp();</w:t>
      </w:r>
    </w:p>
    <w:p w14:paraId="470F5C3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44.</w:t>
      </w:r>
      <w:r w:rsidRPr="000D7F86">
        <w:rPr>
          <w:rFonts w:ascii="Times New Roman" w:hAnsi="Times New Roman" w:cs="Times New Roman"/>
          <w:sz w:val="28"/>
          <w:szCs w:val="28"/>
          <w:lang w:val="en-US"/>
        </w:rPr>
        <w:tab/>
        <w:t xml:space="preserve">             };</w:t>
      </w:r>
    </w:p>
    <w:p w14:paraId="33508CA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45.</w:t>
      </w:r>
      <w:r w:rsidRPr="000D7F86">
        <w:rPr>
          <w:rFonts w:ascii="Times New Roman" w:hAnsi="Times New Roman" w:cs="Times New Roman"/>
          <w:sz w:val="28"/>
          <w:szCs w:val="28"/>
          <w:lang w:val="en-US"/>
        </w:rPr>
        <w:tab/>
        <w:t xml:space="preserve">             string show()</w:t>
      </w:r>
    </w:p>
    <w:p w14:paraId="342FEB9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46.</w:t>
      </w:r>
      <w:r w:rsidRPr="000D7F86">
        <w:rPr>
          <w:rFonts w:ascii="Times New Roman" w:hAnsi="Times New Roman" w:cs="Times New Roman"/>
          <w:sz w:val="28"/>
          <w:szCs w:val="28"/>
          <w:lang w:val="en-US"/>
        </w:rPr>
        <w:tab/>
        <w:t xml:space="preserve">             {</w:t>
      </w:r>
    </w:p>
    <w:p w14:paraId="2D6E817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47.</w:t>
      </w:r>
      <w:r w:rsidRPr="000D7F86">
        <w:rPr>
          <w:rFonts w:ascii="Times New Roman" w:hAnsi="Times New Roman" w:cs="Times New Roman"/>
          <w:sz w:val="28"/>
          <w:szCs w:val="28"/>
          <w:lang w:val="en-US"/>
        </w:rPr>
        <w:tab/>
        <w:t xml:space="preserve">                  stringstream out;</w:t>
      </w:r>
    </w:p>
    <w:p w14:paraId="036951C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48.</w:t>
      </w:r>
      <w:r w:rsidRPr="000D7F86">
        <w:rPr>
          <w:rFonts w:ascii="Times New Roman" w:hAnsi="Times New Roman" w:cs="Times New Roman"/>
          <w:sz w:val="28"/>
          <w:szCs w:val="28"/>
          <w:lang w:val="en-US"/>
        </w:rPr>
        <w:tab/>
        <w:t xml:space="preserve">                  string str;</w:t>
      </w:r>
    </w:p>
    <w:p w14:paraId="7A7304D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49.</w:t>
      </w:r>
      <w:r w:rsidRPr="000D7F86">
        <w:rPr>
          <w:rFonts w:ascii="Times New Roman" w:hAnsi="Times New Roman" w:cs="Times New Roman"/>
          <w:sz w:val="28"/>
          <w:szCs w:val="28"/>
          <w:lang w:val="en-US"/>
        </w:rPr>
        <w:tab/>
        <w:t xml:space="preserve">                  out &lt;&lt; roubles &lt;&lt; ",";</w:t>
      </w:r>
    </w:p>
    <w:p w14:paraId="298D021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50.</w:t>
      </w:r>
      <w:r w:rsidRPr="000D7F86">
        <w:rPr>
          <w:rFonts w:ascii="Times New Roman" w:hAnsi="Times New Roman" w:cs="Times New Roman"/>
          <w:sz w:val="28"/>
          <w:szCs w:val="28"/>
          <w:lang w:val="en-US"/>
        </w:rPr>
        <w:tab/>
        <w:t xml:space="preserve">                  if (copecks &lt; 10)</w:t>
      </w:r>
    </w:p>
    <w:p w14:paraId="21954A4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51.</w:t>
      </w:r>
      <w:r w:rsidRPr="000D7F86">
        <w:rPr>
          <w:rFonts w:ascii="Times New Roman" w:hAnsi="Times New Roman" w:cs="Times New Roman"/>
          <w:sz w:val="28"/>
          <w:szCs w:val="28"/>
          <w:lang w:val="en-US"/>
        </w:rPr>
        <w:tab/>
        <w:t xml:space="preserve">                  {</w:t>
      </w:r>
    </w:p>
    <w:p w14:paraId="774F422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52.</w:t>
      </w:r>
      <w:r w:rsidRPr="000D7F86">
        <w:rPr>
          <w:rFonts w:ascii="Times New Roman" w:hAnsi="Times New Roman" w:cs="Times New Roman"/>
          <w:sz w:val="28"/>
          <w:szCs w:val="28"/>
          <w:lang w:val="en-US"/>
        </w:rPr>
        <w:tab/>
        <w:t xml:space="preserve">                              out &lt;&lt; "0";</w:t>
      </w:r>
    </w:p>
    <w:p w14:paraId="36AAEE5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53.</w:t>
      </w:r>
      <w:r w:rsidRPr="000D7F86">
        <w:rPr>
          <w:rFonts w:ascii="Times New Roman" w:hAnsi="Times New Roman" w:cs="Times New Roman"/>
          <w:sz w:val="28"/>
          <w:szCs w:val="28"/>
          <w:lang w:val="en-US"/>
        </w:rPr>
        <w:tab/>
        <w:t xml:space="preserve">                  }</w:t>
      </w:r>
    </w:p>
    <w:p w14:paraId="5686AE1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54.</w:t>
      </w:r>
      <w:r w:rsidRPr="000D7F86">
        <w:rPr>
          <w:rFonts w:ascii="Times New Roman" w:hAnsi="Times New Roman" w:cs="Times New Roman"/>
          <w:sz w:val="28"/>
          <w:szCs w:val="28"/>
          <w:lang w:val="en-US"/>
        </w:rPr>
        <w:tab/>
        <w:t xml:space="preserve">                  out &lt;&lt; copecks;</w:t>
      </w:r>
    </w:p>
    <w:p w14:paraId="07D269F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55.</w:t>
      </w:r>
      <w:r w:rsidRPr="000D7F86">
        <w:rPr>
          <w:rFonts w:ascii="Times New Roman" w:hAnsi="Times New Roman" w:cs="Times New Roman"/>
          <w:sz w:val="28"/>
          <w:szCs w:val="28"/>
          <w:lang w:val="en-US"/>
        </w:rPr>
        <w:tab/>
        <w:t xml:space="preserve">                  str = out.str();</w:t>
      </w:r>
    </w:p>
    <w:p w14:paraId="2E3759D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56.</w:t>
      </w:r>
      <w:r w:rsidRPr="000D7F86">
        <w:rPr>
          <w:rFonts w:ascii="Times New Roman" w:hAnsi="Times New Roman" w:cs="Times New Roman"/>
          <w:sz w:val="28"/>
          <w:szCs w:val="28"/>
          <w:lang w:val="en-US"/>
        </w:rPr>
        <w:tab/>
        <w:t xml:space="preserve">                  return str;</w:t>
      </w:r>
    </w:p>
    <w:p w14:paraId="1C7E0FF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57.</w:t>
      </w:r>
      <w:r w:rsidRPr="000D7F86">
        <w:rPr>
          <w:rFonts w:ascii="Times New Roman" w:hAnsi="Times New Roman" w:cs="Times New Roman"/>
          <w:sz w:val="28"/>
          <w:szCs w:val="28"/>
          <w:lang w:val="en-US"/>
        </w:rPr>
        <w:tab/>
        <w:t xml:space="preserve">             };</w:t>
      </w:r>
    </w:p>
    <w:p w14:paraId="2B36D9B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58.</w:t>
      </w:r>
      <w:r w:rsidRPr="000D7F86">
        <w:rPr>
          <w:rFonts w:ascii="Times New Roman" w:hAnsi="Times New Roman" w:cs="Times New Roman"/>
          <w:sz w:val="28"/>
          <w:szCs w:val="28"/>
          <w:lang w:val="en-US"/>
        </w:rPr>
        <w:tab/>
        <w:t xml:space="preserve">             Money operator+ (Money arg)</w:t>
      </w:r>
    </w:p>
    <w:p w14:paraId="724BCFD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59.</w:t>
      </w:r>
      <w:r w:rsidRPr="000D7F86">
        <w:rPr>
          <w:rFonts w:ascii="Times New Roman" w:hAnsi="Times New Roman" w:cs="Times New Roman"/>
          <w:sz w:val="28"/>
          <w:szCs w:val="28"/>
          <w:lang w:val="en-US"/>
        </w:rPr>
        <w:tab/>
        <w:t xml:space="preserve">             { </w:t>
      </w:r>
    </w:p>
    <w:p w14:paraId="617092E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60.</w:t>
      </w:r>
      <w:r w:rsidRPr="000D7F86">
        <w:rPr>
          <w:rFonts w:ascii="Times New Roman" w:hAnsi="Times New Roman" w:cs="Times New Roman"/>
          <w:sz w:val="28"/>
          <w:szCs w:val="28"/>
          <w:lang w:val="en-US"/>
        </w:rPr>
        <w:tab/>
        <w:t xml:space="preserve">                    Money temp;</w:t>
      </w:r>
    </w:p>
    <w:p w14:paraId="36C0FCF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61.</w:t>
      </w:r>
      <w:r w:rsidRPr="000D7F86">
        <w:rPr>
          <w:rFonts w:ascii="Times New Roman" w:hAnsi="Times New Roman" w:cs="Times New Roman"/>
          <w:sz w:val="28"/>
          <w:szCs w:val="28"/>
          <w:lang w:val="en-US"/>
        </w:rPr>
        <w:tab/>
        <w:t xml:space="preserve">                    temp.wholeSum = this-&gt;wholeSum + arg.wholeSum;</w:t>
      </w:r>
    </w:p>
    <w:p w14:paraId="24B46C8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62.</w:t>
      </w:r>
      <w:r w:rsidRPr="000D7F86">
        <w:rPr>
          <w:rFonts w:ascii="Times New Roman" w:hAnsi="Times New Roman" w:cs="Times New Roman"/>
          <w:sz w:val="28"/>
          <w:szCs w:val="28"/>
          <w:lang w:val="en-US"/>
        </w:rPr>
        <w:tab/>
        <w:t xml:space="preserve">                    temp.splitUp();</w:t>
      </w:r>
    </w:p>
    <w:p w14:paraId="38B4AC7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63.</w:t>
      </w:r>
      <w:r w:rsidRPr="000D7F86">
        <w:rPr>
          <w:rFonts w:ascii="Times New Roman" w:hAnsi="Times New Roman" w:cs="Times New Roman"/>
          <w:sz w:val="28"/>
          <w:szCs w:val="28"/>
          <w:lang w:val="en-US"/>
        </w:rPr>
        <w:tab/>
        <w:t xml:space="preserve">                    return temp;</w:t>
      </w:r>
    </w:p>
    <w:p w14:paraId="064861B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64.</w:t>
      </w:r>
      <w:r w:rsidRPr="000D7F86">
        <w:rPr>
          <w:rFonts w:ascii="Times New Roman" w:hAnsi="Times New Roman" w:cs="Times New Roman"/>
          <w:sz w:val="28"/>
          <w:szCs w:val="28"/>
          <w:lang w:val="en-US"/>
        </w:rPr>
        <w:tab/>
        <w:t xml:space="preserve">             };</w:t>
      </w:r>
    </w:p>
    <w:p w14:paraId="21DA5EB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65.</w:t>
      </w:r>
      <w:r w:rsidRPr="000D7F86">
        <w:rPr>
          <w:rFonts w:ascii="Times New Roman" w:hAnsi="Times New Roman" w:cs="Times New Roman"/>
          <w:sz w:val="28"/>
          <w:szCs w:val="28"/>
          <w:lang w:val="en-US"/>
        </w:rPr>
        <w:tab/>
        <w:t xml:space="preserve">             Money operator- (Money arg)</w:t>
      </w:r>
    </w:p>
    <w:p w14:paraId="517037CB"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66.</w:t>
      </w:r>
      <w:r w:rsidRPr="006E5C8F">
        <w:rPr>
          <w:rFonts w:ascii="Times New Roman" w:hAnsi="Times New Roman" w:cs="Times New Roman"/>
          <w:sz w:val="28"/>
          <w:szCs w:val="28"/>
          <w:lang w:val="en-US"/>
        </w:rPr>
        <w:tab/>
        <w:t xml:space="preserve">             { </w:t>
      </w:r>
    </w:p>
    <w:p w14:paraId="5919521E"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67.</w:t>
      </w:r>
      <w:r w:rsidRPr="006E5C8F">
        <w:rPr>
          <w:rFonts w:ascii="Times New Roman" w:hAnsi="Times New Roman" w:cs="Times New Roman"/>
          <w:sz w:val="28"/>
          <w:szCs w:val="28"/>
          <w:lang w:val="en-US"/>
        </w:rPr>
        <w:tab/>
        <w:t xml:space="preserve">                    Money temp;</w:t>
      </w:r>
    </w:p>
    <w:p w14:paraId="3B702DE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68.</w:t>
      </w:r>
      <w:r w:rsidRPr="000D7F86">
        <w:rPr>
          <w:rFonts w:ascii="Times New Roman" w:hAnsi="Times New Roman" w:cs="Times New Roman"/>
          <w:sz w:val="28"/>
          <w:szCs w:val="28"/>
          <w:lang w:val="en-US"/>
        </w:rPr>
        <w:tab/>
        <w:t xml:space="preserve">                    temp.wholeSum = this-&gt;wholeSum - arg.wholeSum;</w:t>
      </w:r>
    </w:p>
    <w:p w14:paraId="599DCB1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69.</w:t>
      </w:r>
      <w:r w:rsidRPr="000D7F86">
        <w:rPr>
          <w:rFonts w:ascii="Times New Roman" w:hAnsi="Times New Roman" w:cs="Times New Roman"/>
          <w:sz w:val="28"/>
          <w:szCs w:val="28"/>
          <w:lang w:val="en-US"/>
        </w:rPr>
        <w:tab/>
        <w:t xml:space="preserve">                    temp.splitUp();</w:t>
      </w:r>
    </w:p>
    <w:p w14:paraId="1583FDF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70.</w:t>
      </w:r>
      <w:r w:rsidRPr="000D7F86">
        <w:rPr>
          <w:rFonts w:ascii="Times New Roman" w:hAnsi="Times New Roman" w:cs="Times New Roman"/>
          <w:sz w:val="28"/>
          <w:szCs w:val="28"/>
          <w:lang w:val="en-US"/>
        </w:rPr>
        <w:tab/>
        <w:t xml:space="preserve">                    return temp;</w:t>
      </w:r>
    </w:p>
    <w:p w14:paraId="03B33F8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71.</w:t>
      </w:r>
      <w:r w:rsidRPr="000D7F86">
        <w:rPr>
          <w:rFonts w:ascii="Times New Roman" w:hAnsi="Times New Roman" w:cs="Times New Roman"/>
          <w:sz w:val="28"/>
          <w:szCs w:val="28"/>
          <w:lang w:val="en-US"/>
        </w:rPr>
        <w:tab/>
        <w:t xml:space="preserve">             };</w:t>
      </w:r>
    </w:p>
    <w:p w14:paraId="0E980FF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72.</w:t>
      </w:r>
      <w:r w:rsidRPr="000D7F86">
        <w:rPr>
          <w:rFonts w:ascii="Times New Roman" w:hAnsi="Times New Roman" w:cs="Times New Roman"/>
          <w:sz w:val="28"/>
          <w:szCs w:val="28"/>
          <w:lang w:val="en-US"/>
        </w:rPr>
        <w:tab/>
        <w:t xml:space="preserve">             float operator/ (Money arg)</w:t>
      </w:r>
    </w:p>
    <w:p w14:paraId="7AA9DB0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73.</w:t>
      </w:r>
      <w:r w:rsidRPr="000D7F86">
        <w:rPr>
          <w:rFonts w:ascii="Times New Roman" w:hAnsi="Times New Roman" w:cs="Times New Roman"/>
          <w:sz w:val="28"/>
          <w:szCs w:val="28"/>
          <w:lang w:val="en-US"/>
        </w:rPr>
        <w:tab/>
        <w:t xml:space="preserve">             { </w:t>
      </w:r>
    </w:p>
    <w:p w14:paraId="6144D3B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74.</w:t>
      </w:r>
      <w:r w:rsidRPr="000D7F86">
        <w:rPr>
          <w:rFonts w:ascii="Times New Roman" w:hAnsi="Times New Roman" w:cs="Times New Roman"/>
          <w:sz w:val="28"/>
          <w:szCs w:val="28"/>
          <w:lang w:val="en-US"/>
        </w:rPr>
        <w:tab/>
        <w:t xml:space="preserve">                    float temp;</w:t>
      </w:r>
    </w:p>
    <w:p w14:paraId="287AFF9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75.</w:t>
      </w:r>
      <w:r w:rsidRPr="000D7F86">
        <w:rPr>
          <w:rFonts w:ascii="Times New Roman" w:hAnsi="Times New Roman" w:cs="Times New Roman"/>
          <w:sz w:val="28"/>
          <w:szCs w:val="28"/>
          <w:lang w:val="en-US"/>
        </w:rPr>
        <w:tab/>
        <w:t xml:space="preserve">                    temp = this-&gt;wholeSum / arg.wholeSum;</w:t>
      </w:r>
    </w:p>
    <w:p w14:paraId="11AC94E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76.</w:t>
      </w:r>
      <w:r w:rsidRPr="000D7F86">
        <w:rPr>
          <w:rFonts w:ascii="Times New Roman" w:hAnsi="Times New Roman" w:cs="Times New Roman"/>
          <w:sz w:val="28"/>
          <w:szCs w:val="28"/>
          <w:lang w:val="en-US"/>
        </w:rPr>
        <w:tab/>
        <w:t xml:space="preserve">                    return temp;</w:t>
      </w:r>
    </w:p>
    <w:p w14:paraId="24D9599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77.</w:t>
      </w:r>
      <w:r w:rsidRPr="000D7F86">
        <w:rPr>
          <w:rFonts w:ascii="Times New Roman" w:hAnsi="Times New Roman" w:cs="Times New Roman"/>
          <w:sz w:val="28"/>
          <w:szCs w:val="28"/>
          <w:lang w:val="en-US"/>
        </w:rPr>
        <w:tab/>
        <w:t xml:space="preserve">             };</w:t>
      </w:r>
    </w:p>
    <w:p w14:paraId="414E5FA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78.</w:t>
      </w:r>
      <w:r w:rsidRPr="000D7F86">
        <w:rPr>
          <w:rFonts w:ascii="Times New Roman" w:hAnsi="Times New Roman" w:cs="Times New Roman"/>
          <w:sz w:val="28"/>
          <w:szCs w:val="28"/>
          <w:lang w:val="en-US"/>
        </w:rPr>
        <w:tab/>
        <w:t xml:space="preserve">             Money operator/ (float arg)</w:t>
      </w:r>
    </w:p>
    <w:p w14:paraId="76B952A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79.</w:t>
      </w:r>
      <w:r w:rsidRPr="000D7F86">
        <w:rPr>
          <w:rFonts w:ascii="Times New Roman" w:hAnsi="Times New Roman" w:cs="Times New Roman"/>
          <w:sz w:val="28"/>
          <w:szCs w:val="28"/>
          <w:lang w:val="en-US"/>
        </w:rPr>
        <w:tab/>
        <w:t xml:space="preserve">             { </w:t>
      </w:r>
    </w:p>
    <w:p w14:paraId="3EA5A71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80.</w:t>
      </w:r>
      <w:r w:rsidRPr="000D7F86">
        <w:rPr>
          <w:rFonts w:ascii="Times New Roman" w:hAnsi="Times New Roman" w:cs="Times New Roman"/>
          <w:sz w:val="28"/>
          <w:szCs w:val="28"/>
          <w:lang w:val="en-US"/>
        </w:rPr>
        <w:tab/>
        <w:t xml:space="preserve">                    Money temp;</w:t>
      </w:r>
    </w:p>
    <w:p w14:paraId="7407FB1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81.</w:t>
      </w:r>
      <w:r w:rsidRPr="000D7F86">
        <w:rPr>
          <w:rFonts w:ascii="Times New Roman" w:hAnsi="Times New Roman" w:cs="Times New Roman"/>
          <w:sz w:val="28"/>
          <w:szCs w:val="28"/>
          <w:lang w:val="en-US"/>
        </w:rPr>
        <w:tab/>
        <w:t xml:space="preserve">                    temp.wholeSum = this-&gt;wholeSum / arg;</w:t>
      </w:r>
    </w:p>
    <w:p w14:paraId="7138841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82.</w:t>
      </w:r>
      <w:r w:rsidRPr="000D7F86">
        <w:rPr>
          <w:rFonts w:ascii="Times New Roman" w:hAnsi="Times New Roman" w:cs="Times New Roman"/>
          <w:sz w:val="28"/>
          <w:szCs w:val="28"/>
          <w:lang w:val="en-US"/>
        </w:rPr>
        <w:tab/>
        <w:t xml:space="preserve">                    temp.splitUp();</w:t>
      </w:r>
    </w:p>
    <w:p w14:paraId="20310F9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83.</w:t>
      </w:r>
      <w:r w:rsidRPr="000D7F86">
        <w:rPr>
          <w:rFonts w:ascii="Times New Roman" w:hAnsi="Times New Roman" w:cs="Times New Roman"/>
          <w:sz w:val="28"/>
          <w:szCs w:val="28"/>
          <w:lang w:val="en-US"/>
        </w:rPr>
        <w:tab/>
        <w:t xml:space="preserve">                    return temp;</w:t>
      </w:r>
    </w:p>
    <w:p w14:paraId="153029F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84.</w:t>
      </w:r>
      <w:r w:rsidRPr="000D7F86">
        <w:rPr>
          <w:rFonts w:ascii="Times New Roman" w:hAnsi="Times New Roman" w:cs="Times New Roman"/>
          <w:sz w:val="28"/>
          <w:szCs w:val="28"/>
          <w:lang w:val="en-US"/>
        </w:rPr>
        <w:tab/>
        <w:t xml:space="preserve">             };</w:t>
      </w:r>
    </w:p>
    <w:p w14:paraId="73C5AF5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85.</w:t>
      </w:r>
      <w:r w:rsidRPr="000D7F86">
        <w:rPr>
          <w:rFonts w:ascii="Times New Roman" w:hAnsi="Times New Roman" w:cs="Times New Roman"/>
          <w:sz w:val="28"/>
          <w:szCs w:val="28"/>
          <w:lang w:val="en-US"/>
        </w:rPr>
        <w:tab/>
        <w:t xml:space="preserve">             Money operator* (float arg)</w:t>
      </w:r>
    </w:p>
    <w:p w14:paraId="01E527B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86.</w:t>
      </w:r>
      <w:r w:rsidRPr="000D7F86">
        <w:rPr>
          <w:rFonts w:ascii="Times New Roman" w:hAnsi="Times New Roman" w:cs="Times New Roman"/>
          <w:sz w:val="28"/>
          <w:szCs w:val="28"/>
          <w:lang w:val="en-US"/>
        </w:rPr>
        <w:tab/>
        <w:t xml:space="preserve">             { </w:t>
      </w:r>
    </w:p>
    <w:p w14:paraId="4F31D32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87.</w:t>
      </w:r>
      <w:r w:rsidRPr="000D7F86">
        <w:rPr>
          <w:rFonts w:ascii="Times New Roman" w:hAnsi="Times New Roman" w:cs="Times New Roman"/>
          <w:sz w:val="28"/>
          <w:szCs w:val="28"/>
          <w:lang w:val="en-US"/>
        </w:rPr>
        <w:tab/>
        <w:t xml:space="preserve">                    Money temp;</w:t>
      </w:r>
    </w:p>
    <w:p w14:paraId="457F3F9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88.</w:t>
      </w:r>
      <w:r w:rsidRPr="000D7F86">
        <w:rPr>
          <w:rFonts w:ascii="Times New Roman" w:hAnsi="Times New Roman" w:cs="Times New Roman"/>
          <w:sz w:val="28"/>
          <w:szCs w:val="28"/>
          <w:lang w:val="en-US"/>
        </w:rPr>
        <w:tab/>
        <w:t xml:space="preserve">                    temp.wholeSum = this-&gt;wholeSum * arg;</w:t>
      </w:r>
    </w:p>
    <w:p w14:paraId="3DB65C7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89.</w:t>
      </w:r>
      <w:r w:rsidRPr="000D7F86">
        <w:rPr>
          <w:rFonts w:ascii="Times New Roman" w:hAnsi="Times New Roman" w:cs="Times New Roman"/>
          <w:sz w:val="28"/>
          <w:szCs w:val="28"/>
          <w:lang w:val="en-US"/>
        </w:rPr>
        <w:tab/>
        <w:t xml:space="preserve">                    temp.splitUp();</w:t>
      </w:r>
    </w:p>
    <w:p w14:paraId="1806235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90.</w:t>
      </w:r>
      <w:r w:rsidRPr="000D7F86">
        <w:rPr>
          <w:rFonts w:ascii="Times New Roman" w:hAnsi="Times New Roman" w:cs="Times New Roman"/>
          <w:sz w:val="28"/>
          <w:szCs w:val="28"/>
          <w:lang w:val="en-US"/>
        </w:rPr>
        <w:tab/>
        <w:t xml:space="preserve">                    return temp;</w:t>
      </w:r>
    </w:p>
    <w:p w14:paraId="3E8584F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91.</w:t>
      </w:r>
      <w:r w:rsidRPr="000D7F86">
        <w:rPr>
          <w:rFonts w:ascii="Times New Roman" w:hAnsi="Times New Roman" w:cs="Times New Roman"/>
          <w:sz w:val="28"/>
          <w:szCs w:val="28"/>
          <w:lang w:val="en-US"/>
        </w:rPr>
        <w:tab/>
        <w:t xml:space="preserve">             };</w:t>
      </w:r>
    </w:p>
    <w:p w14:paraId="234B97F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92.</w:t>
      </w:r>
      <w:r w:rsidRPr="000D7F86">
        <w:rPr>
          <w:rFonts w:ascii="Times New Roman" w:hAnsi="Times New Roman" w:cs="Times New Roman"/>
          <w:sz w:val="28"/>
          <w:szCs w:val="28"/>
          <w:lang w:val="en-US"/>
        </w:rPr>
        <w:tab/>
        <w:t xml:space="preserve">             bool operator== (Money arg)</w:t>
      </w:r>
    </w:p>
    <w:p w14:paraId="2612494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93.</w:t>
      </w:r>
      <w:r w:rsidRPr="000D7F86">
        <w:rPr>
          <w:rFonts w:ascii="Times New Roman" w:hAnsi="Times New Roman" w:cs="Times New Roman"/>
          <w:sz w:val="28"/>
          <w:szCs w:val="28"/>
          <w:lang w:val="en-US"/>
        </w:rPr>
        <w:tab/>
        <w:t xml:space="preserve">             { return (this-&gt;wholeSum == arg.wholeSum); };</w:t>
      </w:r>
    </w:p>
    <w:p w14:paraId="269130F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94.</w:t>
      </w:r>
      <w:r w:rsidRPr="000D7F86">
        <w:rPr>
          <w:rFonts w:ascii="Times New Roman" w:hAnsi="Times New Roman" w:cs="Times New Roman"/>
          <w:sz w:val="28"/>
          <w:szCs w:val="28"/>
          <w:lang w:val="en-US"/>
        </w:rPr>
        <w:tab/>
        <w:t xml:space="preserve">             bool operator!= (Money arg)</w:t>
      </w:r>
    </w:p>
    <w:p w14:paraId="2B10FC6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95.</w:t>
      </w:r>
      <w:r w:rsidRPr="000D7F86">
        <w:rPr>
          <w:rFonts w:ascii="Times New Roman" w:hAnsi="Times New Roman" w:cs="Times New Roman"/>
          <w:sz w:val="28"/>
          <w:szCs w:val="28"/>
          <w:lang w:val="en-US"/>
        </w:rPr>
        <w:tab/>
        <w:t xml:space="preserve">             { return (this-&gt;wholeSum != arg.wholeSum); };</w:t>
      </w:r>
    </w:p>
    <w:p w14:paraId="45AEDDF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96.</w:t>
      </w:r>
      <w:r w:rsidRPr="000D7F86">
        <w:rPr>
          <w:rFonts w:ascii="Times New Roman" w:hAnsi="Times New Roman" w:cs="Times New Roman"/>
          <w:sz w:val="28"/>
          <w:szCs w:val="28"/>
          <w:lang w:val="en-US"/>
        </w:rPr>
        <w:tab/>
        <w:t xml:space="preserve">             bool operator&gt; (Money arg)</w:t>
      </w:r>
    </w:p>
    <w:p w14:paraId="6087416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97.</w:t>
      </w:r>
      <w:r w:rsidRPr="000D7F86">
        <w:rPr>
          <w:rFonts w:ascii="Times New Roman" w:hAnsi="Times New Roman" w:cs="Times New Roman"/>
          <w:sz w:val="28"/>
          <w:szCs w:val="28"/>
          <w:lang w:val="en-US"/>
        </w:rPr>
        <w:tab/>
        <w:t xml:space="preserve">             { return (this-&gt;wholeSum &gt; arg.wholeSum); };</w:t>
      </w:r>
    </w:p>
    <w:p w14:paraId="3FE5B88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98.</w:t>
      </w:r>
      <w:r w:rsidRPr="000D7F86">
        <w:rPr>
          <w:rFonts w:ascii="Times New Roman" w:hAnsi="Times New Roman" w:cs="Times New Roman"/>
          <w:sz w:val="28"/>
          <w:szCs w:val="28"/>
          <w:lang w:val="en-US"/>
        </w:rPr>
        <w:tab/>
        <w:t xml:space="preserve">             bool operator&lt; (Money arg)</w:t>
      </w:r>
    </w:p>
    <w:p w14:paraId="6AE418C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99.</w:t>
      </w:r>
      <w:r w:rsidRPr="000D7F86">
        <w:rPr>
          <w:rFonts w:ascii="Times New Roman" w:hAnsi="Times New Roman" w:cs="Times New Roman"/>
          <w:sz w:val="28"/>
          <w:szCs w:val="28"/>
          <w:lang w:val="en-US"/>
        </w:rPr>
        <w:tab/>
        <w:t xml:space="preserve">             { return (this-&gt;wholeSum &lt; arg.wholeSum); };</w:t>
      </w:r>
    </w:p>
    <w:p w14:paraId="4B96B9E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100.</w:t>
      </w:r>
      <w:r w:rsidRPr="000D7F86">
        <w:rPr>
          <w:rFonts w:ascii="Times New Roman" w:hAnsi="Times New Roman" w:cs="Times New Roman"/>
          <w:sz w:val="28"/>
          <w:szCs w:val="28"/>
          <w:lang w:val="en-US"/>
        </w:rPr>
        <w:tab/>
        <w:t xml:space="preserve">             bool operator&gt;= (Money arg)</w:t>
      </w:r>
    </w:p>
    <w:p w14:paraId="706663E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101.</w:t>
      </w:r>
      <w:r w:rsidRPr="000D7F86">
        <w:rPr>
          <w:rFonts w:ascii="Times New Roman" w:hAnsi="Times New Roman" w:cs="Times New Roman"/>
          <w:sz w:val="28"/>
          <w:szCs w:val="28"/>
          <w:lang w:val="en-US"/>
        </w:rPr>
        <w:tab/>
        <w:t xml:space="preserve">             { return (this-&gt;wholeSum &gt;= arg.wholeSum); };</w:t>
      </w:r>
    </w:p>
    <w:p w14:paraId="23145DD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102.</w:t>
      </w:r>
      <w:r w:rsidRPr="000D7F86">
        <w:rPr>
          <w:rFonts w:ascii="Times New Roman" w:hAnsi="Times New Roman" w:cs="Times New Roman"/>
          <w:sz w:val="28"/>
          <w:szCs w:val="28"/>
          <w:lang w:val="en-US"/>
        </w:rPr>
        <w:tab/>
        <w:t xml:space="preserve">             bool operator&lt;= (Money arg)</w:t>
      </w:r>
    </w:p>
    <w:p w14:paraId="5F615D9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103.</w:t>
      </w:r>
      <w:r w:rsidRPr="000D7F86">
        <w:rPr>
          <w:rFonts w:ascii="Times New Roman" w:hAnsi="Times New Roman" w:cs="Times New Roman"/>
          <w:sz w:val="28"/>
          <w:szCs w:val="28"/>
          <w:lang w:val="en-US"/>
        </w:rPr>
        <w:tab/>
        <w:t xml:space="preserve">             { return (this-&gt;wholeSum &lt;= arg.wholeSum); };</w:t>
      </w:r>
    </w:p>
    <w:p w14:paraId="3551660B"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104.</w:t>
      </w:r>
      <w:r w:rsidRPr="000D7F86">
        <w:rPr>
          <w:rFonts w:ascii="Times New Roman" w:hAnsi="Times New Roman" w:cs="Times New Roman"/>
          <w:sz w:val="28"/>
          <w:szCs w:val="28"/>
        </w:rPr>
        <w:tab/>
        <w:t>};</w:t>
      </w:r>
    </w:p>
    <w:p w14:paraId="17ED5498" w14:textId="77777777" w:rsidR="000D7F86" w:rsidRPr="00EA2804" w:rsidRDefault="000D7F86" w:rsidP="000D7F86">
      <w:pPr>
        <w:spacing w:after="0" w:line="240" w:lineRule="auto"/>
        <w:ind w:left="709"/>
        <w:jc w:val="both"/>
        <w:rPr>
          <w:rFonts w:ascii="Times New Roman" w:hAnsi="Times New Roman" w:cs="Times New Roman"/>
          <w:sz w:val="28"/>
          <w:szCs w:val="28"/>
        </w:rPr>
      </w:pPr>
    </w:p>
    <w:p w14:paraId="19F76A0C" w14:textId="77777777"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Определить класс «Стек» хранящее текстовую строку. Реализовать конструктор копирования. Объявить объект класса.  Добавить в стек несколько элементов извлечь пару элементов и проверить пуст ли стек (т.е. реализовать методы push, pop, is_empty). Написать программу, демонстрирующую все разработанные элементы.</w:t>
      </w:r>
    </w:p>
    <w:p w14:paraId="43AC067B" w14:textId="5ECCDB9D" w:rsidR="00B41E8D"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Определить класс «Очередь» хранящее хранящее текстовую строку. Реализовать конструктор копирования. Объявить объект класса.  Добавить в очередь несколько элементов извлечь пару элементов и проверить пуста ли очередь (т.е. реализовать методы push, pop, is_empty). Написать программу, демонстрирующую все разработанные элементы.</w:t>
      </w:r>
    </w:p>
    <w:p w14:paraId="6983E31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&lt;iostream&gt;</w:t>
      </w:r>
    </w:p>
    <w:p w14:paraId="03AB00F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#include &lt;queue&gt;  // </w:t>
      </w:r>
      <w:r w:rsidRPr="000D7F86">
        <w:rPr>
          <w:rFonts w:ascii="Times New Roman" w:hAnsi="Times New Roman" w:cs="Times New Roman"/>
          <w:sz w:val="28"/>
          <w:szCs w:val="28"/>
        </w:rPr>
        <w:t>подключили</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библиотеку</w:t>
      </w:r>
      <w:r w:rsidRPr="000D7F86">
        <w:rPr>
          <w:rFonts w:ascii="Times New Roman" w:hAnsi="Times New Roman" w:cs="Times New Roman"/>
          <w:sz w:val="28"/>
          <w:szCs w:val="28"/>
          <w:lang w:val="en-US"/>
        </w:rPr>
        <w:t xml:space="preserve"> queue</w:t>
      </w:r>
    </w:p>
    <w:p w14:paraId="5251760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A2A948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using namespace std;</w:t>
      </w:r>
    </w:p>
    <w:p w14:paraId="6E910E0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4DD32C1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int main() {</w:t>
      </w:r>
    </w:p>
    <w:p w14:paraId="394EF4E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setlocale(LC_ALL,"rus");</w:t>
      </w:r>
    </w:p>
    <w:p w14:paraId="251507A6" w14:textId="77777777" w:rsidR="000D7F86" w:rsidRPr="006E5C8F"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lang w:val="en-US"/>
        </w:rPr>
        <w:t xml:space="preserve">  queue</w:t>
      </w:r>
      <w:r w:rsidRPr="006E5C8F">
        <w:rPr>
          <w:rFonts w:ascii="Times New Roman" w:hAnsi="Times New Roman" w:cs="Times New Roman"/>
          <w:sz w:val="28"/>
          <w:szCs w:val="28"/>
        </w:rPr>
        <w:t xml:space="preserve"> &lt;</w:t>
      </w:r>
      <w:r w:rsidRPr="000D7F86">
        <w:rPr>
          <w:rFonts w:ascii="Times New Roman" w:hAnsi="Times New Roman" w:cs="Times New Roman"/>
          <w:sz w:val="28"/>
          <w:szCs w:val="28"/>
          <w:lang w:val="en-US"/>
        </w:rPr>
        <w:t>int</w:t>
      </w:r>
      <w:r w:rsidRPr="006E5C8F">
        <w:rPr>
          <w:rFonts w:ascii="Times New Roman" w:hAnsi="Times New Roman" w:cs="Times New Roman"/>
          <w:sz w:val="28"/>
          <w:szCs w:val="28"/>
        </w:rPr>
        <w:t xml:space="preserve">&gt; </w:t>
      </w:r>
      <w:r w:rsidRPr="000D7F86">
        <w:rPr>
          <w:rFonts w:ascii="Times New Roman" w:hAnsi="Times New Roman" w:cs="Times New Roman"/>
          <w:sz w:val="28"/>
          <w:szCs w:val="28"/>
          <w:lang w:val="en-US"/>
        </w:rPr>
        <w:t>q</w:t>
      </w:r>
      <w:r w:rsidRPr="006E5C8F">
        <w:rPr>
          <w:rFonts w:ascii="Times New Roman" w:hAnsi="Times New Roman" w:cs="Times New Roman"/>
          <w:sz w:val="28"/>
          <w:szCs w:val="28"/>
        </w:rPr>
        <w:t xml:space="preserve">;  // </w:t>
      </w:r>
      <w:r w:rsidRPr="000D7F86">
        <w:rPr>
          <w:rFonts w:ascii="Times New Roman" w:hAnsi="Times New Roman" w:cs="Times New Roman"/>
          <w:sz w:val="28"/>
          <w:szCs w:val="28"/>
        </w:rPr>
        <w:t>создали</w:t>
      </w:r>
      <w:r w:rsidRPr="006E5C8F">
        <w:rPr>
          <w:rFonts w:ascii="Times New Roman" w:hAnsi="Times New Roman" w:cs="Times New Roman"/>
          <w:sz w:val="28"/>
          <w:szCs w:val="28"/>
        </w:rPr>
        <w:t xml:space="preserve"> </w:t>
      </w:r>
      <w:r w:rsidRPr="000D7F86">
        <w:rPr>
          <w:rFonts w:ascii="Times New Roman" w:hAnsi="Times New Roman" w:cs="Times New Roman"/>
          <w:sz w:val="28"/>
          <w:szCs w:val="28"/>
        </w:rPr>
        <w:t>очередь</w:t>
      </w:r>
      <w:r w:rsidRPr="006E5C8F">
        <w:rPr>
          <w:rFonts w:ascii="Times New Roman" w:hAnsi="Times New Roman" w:cs="Times New Roman"/>
          <w:sz w:val="28"/>
          <w:szCs w:val="28"/>
        </w:rPr>
        <w:t xml:space="preserve"> </w:t>
      </w:r>
      <w:r w:rsidRPr="000D7F86">
        <w:rPr>
          <w:rFonts w:ascii="Times New Roman" w:hAnsi="Times New Roman" w:cs="Times New Roman"/>
          <w:sz w:val="28"/>
          <w:szCs w:val="28"/>
          <w:lang w:val="en-US"/>
        </w:rPr>
        <w:t>q</w:t>
      </w:r>
    </w:p>
    <w:p w14:paraId="32D32FB7" w14:textId="77777777" w:rsidR="000D7F86" w:rsidRPr="006E5C8F" w:rsidRDefault="000D7F86" w:rsidP="000D7F86">
      <w:pPr>
        <w:spacing w:after="0" w:line="240" w:lineRule="auto"/>
        <w:ind w:left="709"/>
        <w:jc w:val="both"/>
        <w:rPr>
          <w:rFonts w:ascii="Times New Roman" w:hAnsi="Times New Roman" w:cs="Times New Roman"/>
          <w:sz w:val="28"/>
          <w:szCs w:val="28"/>
        </w:rPr>
      </w:pPr>
      <w:r w:rsidRPr="006E5C8F">
        <w:rPr>
          <w:rFonts w:ascii="Times New Roman" w:hAnsi="Times New Roman" w:cs="Times New Roman"/>
          <w:sz w:val="28"/>
          <w:szCs w:val="28"/>
        </w:rPr>
        <w:t xml:space="preserve">  </w:t>
      </w:r>
    </w:p>
    <w:p w14:paraId="6ADA5319"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6E5C8F">
        <w:rPr>
          <w:rFonts w:ascii="Times New Roman" w:hAnsi="Times New Roman" w:cs="Times New Roman"/>
          <w:sz w:val="28"/>
          <w:szCs w:val="28"/>
        </w:rPr>
        <w:t xml:space="preserve">  </w:t>
      </w:r>
      <w:r w:rsidRPr="000D7F86">
        <w:rPr>
          <w:rFonts w:ascii="Times New Roman" w:hAnsi="Times New Roman" w:cs="Times New Roman"/>
          <w:sz w:val="28"/>
          <w:szCs w:val="28"/>
        </w:rPr>
        <w:t>cout &lt;&lt; "Пользователь, пожалуйста введите 7 чисел: " &lt;&lt; endl;</w:t>
      </w:r>
    </w:p>
    <w:p w14:paraId="54B2DB32"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6C8FE36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rPr>
        <w:t xml:space="preserve">  </w:t>
      </w:r>
      <w:r w:rsidRPr="000D7F86">
        <w:rPr>
          <w:rFonts w:ascii="Times New Roman" w:hAnsi="Times New Roman" w:cs="Times New Roman"/>
          <w:sz w:val="28"/>
          <w:szCs w:val="28"/>
          <w:lang w:val="en-US"/>
        </w:rPr>
        <w:t xml:space="preserve">for (int h = 0; h &lt; 7; h++) { </w:t>
      </w:r>
    </w:p>
    <w:p w14:paraId="6713E93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a; </w:t>
      </w:r>
    </w:p>
    <w:p w14:paraId="01E7CF1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34FF3CA1"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cin &gt;&gt; a;</w:t>
      </w:r>
    </w:p>
    <w:p w14:paraId="3EC5BF96"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4353B8D4"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q.push(a);  // добавляем в очередь элементы</w:t>
      </w:r>
    </w:p>
    <w:p w14:paraId="7DE686F6"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0FD4856E"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670F7C63"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cout &lt;&lt; endl;</w:t>
      </w:r>
    </w:p>
    <w:p w14:paraId="5823E157"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cout &lt;&lt; "Самый первый элемент в очереди: " &lt;&lt; q.front() &lt;&lt; endl;  // выводим первый</w:t>
      </w:r>
    </w:p>
    <w:p w14:paraId="7388BEB6"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 элемент очереди</w:t>
      </w:r>
    </w:p>
    <w:p w14:paraId="600952D6"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q.pop();  // удаляем элемент из очереди</w:t>
      </w:r>
    </w:p>
    <w:p w14:paraId="60BBCC5C"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1F9BBF7D"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cout &lt;&lt; "Новый первый элемент (после удаления): " &lt;&lt; q.front() &lt;&lt; endl;</w:t>
      </w:r>
    </w:p>
    <w:p w14:paraId="350DDEA0"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70226D26"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if (!q.empty()) cout &lt;&lt; "Очередь не пуста!";  // проверяем пуста ли очередь (нет)</w:t>
      </w:r>
    </w:p>
    <w:p w14:paraId="73C24084"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7E31EF93"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system("pause");</w:t>
      </w:r>
    </w:p>
    <w:p w14:paraId="5CC0E2B2"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return 0;</w:t>
      </w:r>
    </w:p>
    <w:p w14:paraId="7411F112" w14:textId="6EC5B016" w:rsidR="000D7F86" w:rsidRPr="00EA2804"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lastRenderedPageBreak/>
        <w:t>}</w:t>
      </w:r>
    </w:p>
    <w:p w14:paraId="39817866" w14:textId="77777777"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Определить класс «Binary» (бинарное дерево) хранящее, текстовую строку. Реализовать конструктор копирования и конструктор создания бинарного дерева. Объявить объект класса. Реализовать методы для добавления данных в дерево, вывод всего дерева на экран, и метод удаления узла бинарного дерева. Написать программу, демонстрирующую все разработанные элементы.</w:t>
      </w:r>
    </w:p>
    <w:p w14:paraId="36F4A11F" w14:textId="77777777"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Определить класс «Binary» (бинарное дерево), хранящее текстовую строку. Реализовать конструктор копирования и конструктор создания бинарного дерева. Объявить объект класса. Реализовать методы для добавления данных в дерево, вывод всего дерева на экран, и метод удаления узла бинарного дерева. И реализовать метод для получения количества узлов в бинарном дереве. Написать программу, демонстрирующую все разработанные элементы.</w:t>
      </w:r>
    </w:p>
    <w:p w14:paraId="61D5E159" w14:textId="77777777"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 Определить класс «List_1» (Циклический однонаправленный список) хранящий пару чисел (целое и вещественное). Реализовать конструктор копирования и конструктор создания списка. Объявить объект класса. Реализовать методы для добавления данных в список, вывод всего списка на экран, и метод удаления элемента из списка. И реализовать метод для получения количества элементов в однонаправленном списке. Написать программу, демонстрирующую все разработанные элементы.</w:t>
      </w:r>
    </w:p>
    <w:p w14:paraId="65331149" w14:textId="77777777"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 Определить класс «List_2» (двусвязный список) хранящий вещественное число и текстовую строку. Реализовать конструктор копирования и конструктор создания двусвязного списка. Объявить объект класса. Реализовать методы для добавления данных в список, вывод всего списка на экран, и метод удаления элемента из списка. И реализовать метод для получения количества элементов в двусвязном списке. Написать программу, демонстрирующую все разработанные элементы.</w:t>
      </w:r>
    </w:p>
    <w:p w14:paraId="7EBAC2E9" w14:textId="77777777" w:rsidR="00DE3F9C" w:rsidRPr="00EA2804" w:rsidRDefault="00DE3F9C" w:rsidP="00EA2804">
      <w:pPr>
        <w:ind w:firstLine="709"/>
        <w:rPr>
          <w:rFonts w:ascii="Times New Roman" w:hAnsi="Times New Roman" w:cs="Times New Roman"/>
          <w:sz w:val="28"/>
          <w:szCs w:val="28"/>
        </w:rPr>
      </w:pPr>
    </w:p>
    <w:sectPr w:rsidR="00DE3F9C" w:rsidRPr="00EA280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4B1989"/>
    <w:multiLevelType w:val="multilevel"/>
    <w:tmpl w:val="3F4A7292"/>
    <w:lvl w:ilvl="0">
      <w:start w:val="1"/>
      <w:numFmt w:val="decimal"/>
      <w:suff w:val="space"/>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20BA3699"/>
    <w:multiLevelType w:val="multilevel"/>
    <w:tmpl w:val="99B4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211FB8"/>
    <w:multiLevelType w:val="multilevel"/>
    <w:tmpl w:val="3FE6AC38"/>
    <w:lvl w:ilvl="0">
      <w:start w:val="1"/>
      <w:numFmt w:val="decimal"/>
      <w:lvlText w:val="%1."/>
      <w:lvlJc w:val="left"/>
      <w:pPr>
        <w:ind w:left="1211"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1372CC5"/>
    <w:multiLevelType w:val="hybridMultilevel"/>
    <w:tmpl w:val="8846788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436B228A"/>
    <w:multiLevelType w:val="multilevel"/>
    <w:tmpl w:val="93744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5D77DA0"/>
    <w:multiLevelType w:val="multilevel"/>
    <w:tmpl w:val="86EA2F22"/>
    <w:lvl w:ilvl="0">
      <w:start w:val="1"/>
      <w:numFmt w:val="decimal"/>
      <w:lvlText w:val="%1."/>
      <w:lvlJc w:val="left"/>
      <w:pPr>
        <w:ind w:left="709" w:hanging="709"/>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522A49A6"/>
    <w:multiLevelType w:val="multilevel"/>
    <w:tmpl w:val="3A9E0BDE"/>
    <w:lvl w:ilvl="0">
      <w:start w:val="1"/>
      <w:numFmt w:val="decimal"/>
      <w:suff w:val="space"/>
      <w:lvlText w:val="%1."/>
      <w:lvlJc w:val="left"/>
      <w:pPr>
        <w:ind w:left="360" w:hanging="360"/>
      </w:pPr>
      <w:rPr>
        <w:rFonts w:hint="default"/>
        <w:sz w:val="26"/>
        <w:szCs w:val="26"/>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5170837"/>
    <w:multiLevelType w:val="multilevel"/>
    <w:tmpl w:val="CD26E8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6CE6DED"/>
    <w:multiLevelType w:val="multilevel"/>
    <w:tmpl w:val="F18E9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6E302CB"/>
    <w:multiLevelType w:val="hybridMultilevel"/>
    <w:tmpl w:val="AFAA8B92"/>
    <w:lvl w:ilvl="0" w:tplc="7A12A50E">
      <w:start w:val="1"/>
      <w:numFmt w:val="decimal"/>
      <w:suff w:val="space"/>
      <w:lvlText w:val="%1."/>
      <w:lvlJc w:val="left"/>
      <w:pPr>
        <w:ind w:left="709" w:hanging="349"/>
      </w:pPr>
      <w:rPr>
        <w:rFonts w:ascii="Times New Roman" w:hAnsi="Times New Roman" w:cs="Times New Roman" w:hint="default"/>
        <w:sz w:val="26"/>
        <w:szCs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57924D5F"/>
    <w:multiLevelType w:val="multilevel"/>
    <w:tmpl w:val="FE0CA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E76B98"/>
    <w:multiLevelType w:val="multilevel"/>
    <w:tmpl w:val="F99EC55E"/>
    <w:lvl w:ilvl="0">
      <w:start w:val="1"/>
      <w:numFmt w:val="decimal"/>
      <w:suff w:val="space"/>
      <w:lvlText w:val="%1."/>
      <w:lvlJc w:val="left"/>
      <w:pPr>
        <w:ind w:left="720" w:hanging="360"/>
      </w:pPr>
      <w:rPr>
        <w:rFonts w:ascii="Times New Roman" w:hAnsi="Times New Roman" w:cs="Times New Roman"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0B55CD"/>
    <w:multiLevelType w:val="hybridMultilevel"/>
    <w:tmpl w:val="AA1454A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64E16009"/>
    <w:multiLevelType w:val="multilevel"/>
    <w:tmpl w:val="E9D07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C3E390F"/>
    <w:multiLevelType w:val="hybridMultilevel"/>
    <w:tmpl w:val="FCB2F922"/>
    <w:lvl w:ilvl="0" w:tplc="98F46688">
      <w:start w:val="1"/>
      <w:numFmt w:val="decimal"/>
      <w:suff w:val="space"/>
      <w:lvlText w:val="%1."/>
      <w:lvlJc w:val="left"/>
      <w:pPr>
        <w:ind w:left="709" w:hanging="349"/>
      </w:pPr>
      <w:rPr>
        <w:rFonts w:ascii="Times New Roman" w:hAnsi="Times New Roman" w:cs="Times New Roman" w:hint="default"/>
        <w:sz w:val="26"/>
        <w:szCs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8"/>
  </w:num>
  <w:num w:numId="6">
    <w:abstractNumId w:val="0"/>
  </w:num>
  <w:num w:numId="7">
    <w:abstractNumId w:val="11"/>
  </w:num>
  <w:num w:numId="8">
    <w:abstractNumId w:val="14"/>
  </w:num>
  <w:num w:numId="9">
    <w:abstractNumId w:val="9"/>
  </w:num>
  <w:num w:numId="10">
    <w:abstractNumId w:val="6"/>
  </w:num>
  <w:num w:numId="11">
    <w:abstractNumId w:val="10"/>
  </w:num>
  <w:num w:numId="12">
    <w:abstractNumId w:val="4"/>
  </w:num>
  <w:num w:numId="13">
    <w:abstractNumId w:val="3"/>
  </w:num>
  <w:num w:numId="14">
    <w:abstractNumId w:val="1"/>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5A6"/>
    <w:rsid w:val="00000506"/>
    <w:rsid w:val="00071863"/>
    <w:rsid w:val="00097198"/>
    <w:rsid w:val="000D06BA"/>
    <w:rsid w:val="000D7F86"/>
    <w:rsid w:val="00131C99"/>
    <w:rsid w:val="00145B71"/>
    <w:rsid w:val="001776B2"/>
    <w:rsid w:val="00190217"/>
    <w:rsid w:val="001938E9"/>
    <w:rsid w:val="001F0A7E"/>
    <w:rsid w:val="001F579A"/>
    <w:rsid w:val="002441BF"/>
    <w:rsid w:val="002B08C1"/>
    <w:rsid w:val="002B6738"/>
    <w:rsid w:val="002F648F"/>
    <w:rsid w:val="00323DE7"/>
    <w:rsid w:val="003337B6"/>
    <w:rsid w:val="0035201B"/>
    <w:rsid w:val="00354234"/>
    <w:rsid w:val="00356DD1"/>
    <w:rsid w:val="003D6A3A"/>
    <w:rsid w:val="004A16C1"/>
    <w:rsid w:val="004B3A93"/>
    <w:rsid w:val="00523909"/>
    <w:rsid w:val="005A4A90"/>
    <w:rsid w:val="005B08C1"/>
    <w:rsid w:val="0062503D"/>
    <w:rsid w:val="00640B8D"/>
    <w:rsid w:val="00654D4A"/>
    <w:rsid w:val="0065648D"/>
    <w:rsid w:val="0066442E"/>
    <w:rsid w:val="00666FC3"/>
    <w:rsid w:val="00674C1A"/>
    <w:rsid w:val="006812AC"/>
    <w:rsid w:val="006C5CB2"/>
    <w:rsid w:val="006D0695"/>
    <w:rsid w:val="006E1369"/>
    <w:rsid w:val="006E46AE"/>
    <w:rsid w:val="006E5C8F"/>
    <w:rsid w:val="007055A0"/>
    <w:rsid w:val="00716B81"/>
    <w:rsid w:val="00744ECD"/>
    <w:rsid w:val="007512AA"/>
    <w:rsid w:val="00772F25"/>
    <w:rsid w:val="007A61A7"/>
    <w:rsid w:val="007D647E"/>
    <w:rsid w:val="00875F4D"/>
    <w:rsid w:val="008B3672"/>
    <w:rsid w:val="008C1ADE"/>
    <w:rsid w:val="008D6F12"/>
    <w:rsid w:val="00922BB6"/>
    <w:rsid w:val="00956AD1"/>
    <w:rsid w:val="009614DA"/>
    <w:rsid w:val="009B1D90"/>
    <w:rsid w:val="009D773E"/>
    <w:rsid w:val="009E5CAD"/>
    <w:rsid w:val="00AB60F8"/>
    <w:rsid w:val="00B13434"/>
    <w:rsid w:val="00B1345B"/>
    <w:rsid w:val="00B32BB8"/>
    <w:rsid w:val="00B36892"/>
    <w:rsid w:val="00B41E8D"/>
    <w:rsid w:val="00B559B2"/>
    <w:rsid w:val="00B70F5D"/>
    <w:rsid w:val="00B900A1"/>
    <w:rsid w:val="00B9359F"/>
    <w:rsid w:val="00BA25D9"/>
    <w:rsid w:val="00BF7FF2"/>
    <w:rsid w:val="00C1201D"/>
    <w:rsid w:val="00C22B78"/>
    <w:rsid w:val="00C258EB"/>
    <w:rsid w:val="00C54773"/>
    <w:rsid w:val="00C55C93"/>
    <w:rsid w:val="00C948C9"/>
    <w:rsid w:val="00C97E15"/>
    <w:rsid w:val="00CA0A0C"/>
    <w:rsid w:val="00CA0FFA"/>
    <w:rsid w:val="00CD67B5"/>
    <w:rsid w:val="00CF4E0F"/>
    <w:rsid w:val="00D137AE"/>
    <w:rsid w:val="00D14102"/>
    <w:rsid w:val="00D143A7"/>
    <w:rsid w:val="00D335A6"/>
    <w:rsid w:val="00D96530"/>
    <w:rsid w:val="00DC1DCC"/>
    <w:rsid w:val="00DE3F9C"/>
    <w:rsid w:val="00E46C83"/>
    <w:rsid w:val="00E61116"/>
    <w:rsid w:val="00E74654"/>
    <w:rsid w:val="00EA2804"/>
    <w:rsid w:val="00EA7828"/>
    <w:rsid w:val="00ED07FA"/>
    <w:rsid w:val="00F21438"/>
    <w:rsid w:val="00F510E6"/>
    <w:rsid w:val="00F546EC"/>
    <w:rsid w:val="00F5756C"/>
    <w:rsid w:val="00F902DD"/>
    <w:rsid w:val="00F91781"/>
    <w:rsid w:val="00FA0E4D"/>
    <w:rsid w:val="00FC1C73"/>
    <w:rsid w:val="00FF105D"/>
    <w:rsid w:val="00FF2D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620B"/>
  <w15:chartTrackingRefBased/>
  <w15:docId w15:val="{983FA1E6-3249-4E08-8179-640C5A4A6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145B71"/>
    <w:pPr>
      <w:spacing w:after="200" w:line="276" w:lineRule="auto"/>
    </w:pPr>
    <w:rPr>
      <w:rFonts w:ascii="Calibri" w:eastAsia="Calibri" w:hAnsi="Calibri" w:cs="Calibri"/>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nhideWhenUsed/>
    <w:rsid w:val="00CA0A0C"/>
    <w:pPr>
      <w:spacing w:after="120" w:line="240" w:lineRule="auto"/>
    </w:pPr>
    <w:rPr>
      <w:rFonts w:cs="Arial"/>
      <w:sz w:val="20"/>
      <w:szCs w:val="20"/>
    </w:rPr>
  </w:style>
  <w:style w:type="character" w:customStyle="1" w:styleId="a4">
    <w:name w:val="Основной текст Знак"/>
    <w:basedOn w:val="a0"/>
    <w:link w:val="a3"/>
    <w:rsid w:val="00CA0A0C"/>
    <w:rPr>
      <w:rFonts w:ascii="Calibri" w:eastAsia="Calibri" w:hAnsi="Calibri" w:cs="Arial"/>
      <w:sz w:val="20"/>
      <w:szCs w:val="20"/>
      <w:lang w:eastAsia="ru-RU"/>
    </w:rPr>
  </w:style>
  <w:style w:type="character" w:styleId="a5">
    <w:name w:val="Strong"/>
    <w:basedOn w:val="a0"/>
    <w:uiPriority w:val="22"/>
    <w:qFormat/>
    <w:rsid w:val="00CA0A0C"/>
    <w:rPr>
      <w:b/>
      <w:bCs/>
    </w:rPr>
  </w:style>
  <w:style w:type="character" w:customStyle="1" w:styleId="hgkelc">
    <w:name w:val="hgkelc"/>
    <w:basedOn w:val="a0"/>
    <w:rsid w:val="008D6F12"/>
  </w:style>
  <w:style w:type="paragraph" w:styleId="a6">
    <w:name w:val="Normal (Web)"/>
    <w:basedOn w:val="a"/>
    <w:uiPriority w:val="99"/>
    <w:unhideWhenUsed/>
    <w:rsid w:val="006E1369"/>
    <w:pPr>
      <w:spacing w:before="100" w:beforeAutospacing="1" w:after="100" w:afterAutospacing="1" w:line="240" w:lineRule="auto"/>
    </w:pPr>
    <w:rPr>
      <w:rFonts w:ascii="Times New Roman" w:eastAsia="Times New Roman" w:hAnsi="Times New Roman" w:cs="Times New Roman"/>
      <w:sz w:val="24"/>
      <w:szCs w:val="24"/>
    </w:rPr>
  </w:style>
  <w:style w:type="paragraph" w:styleId="a7">
    <w:name w:val="List Paragraph"/>
    <w:basedOn w:val="a"/>
    <w:uiPriority w:val="34"/>
    <w:qFormat/>
    <w:rsid w:val="001938E9"/>
    <w:pPr>
      <w:ind w:left="720"/>
      <w:contextualSpacing/>
    </w:pPr>
  </w:style>
  <w:style w:type="table" w:styleId="a8">
    <w:name w:val="Table Grid"/>
    <w:basedOn w:val="a1"/>
    <w:uiPriority w:val="39"/>
    <w:rsid w:val="000005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C1C73"/>
    <w:rPr>
      <w:rFonts w:ascii="Courier New" w:eastAsia="Times New Roman" w:hAnsi="Courier New" w:cs="Courier New"/>
      <w:sz w:val="20"/>
      <w:szCs w:val="20"/>
    </w:rPr>
  </w:style>
  <w:style w:type="character" w:styleId="a9">
    <w:name w:val="Emphasis"/>
    <w:basedOn w:val="a0"/>
    <w:uiPriority w:val="20"/>
    <w:qFormat/>
    <w:rsid w:val="00F91781"/>
    <w:rPr>
      <w:i/>
      <w:iCs/>
    </w:rPr>
  </w:style>
  <w:style w:type="paragraph" w:styleId="HTML0">
    <w:name w:val="HTML Preformatted"/>
    <w:basedOn w:val="a"/>
    <w:link w:val="HTML1"/>
    <w:uiPriority w:val="99"/>
    <w:semiHidden/>
    <w:unhideWhenUsed/>
    <w:rsid w:val="007512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1">
    <w:name w:val="Стандартный HTML Знак"/>
    <w:basedOn w:val="a0"/>
    <w:link w:val="HTML0"/>
    <w:uiPriority w:val="99"/>
    <w:semiHidden/>
    <w:rsid w:val="007512AA"/>
    <w:rPr>
      <w:rFonts w:ascii="Courier New" w:eastAsia="Times New Roman" w:hAnsi="Courier New" w:cs="Courier New"/>
      <w:sz w:val="20"/>
      <w:szCs w:val="20"/>
      <w:lang w:eastAsia="ru-RU"/>
    </w:rPr>
  </w:style>
  <w:style w:type="paragraph" w:styleId="aa">
    <w:name w:val="Title"/>
    <w:basedOn w:val="a"/>
    <w:link w:val="ab"/>
    <w:qFormat/>
    <w:rsid w:val="00F510E6"/>
    <w:pPr>
      <w:spacing w:after="0" w:line="240" w:lineRule="auto"/>
      <w:jc w:val="center"/>
    </w:pPr>
    <w:rPr>
      <w:rFonts w:ascii="Times New Roman" w:eastAsia="Times New Roman" w:hAnsi="Times New Roman" w:cs="Times New Roman"/>
      <w:b/>
      <w:bCs/>
      <w:i/>
      <w:iCs/>
      <w:sz w:val="32"/>
      <w:szCs w:val="20"/>
    </w:rPr>
  </w:style>
  <w:style w:type="character" w:customStyle="1" w:styleId="ab">
    <w:name w:val="Заголовок Знак"/>
    <w:basedOn w:val="a0"/>
    <w:link w:val="aa"/>
    <w:rsid w:val="00F510E6"/>
    <w:rPr>
      <w:rFonts w:ascii="Times New Roman" w:eastAsia="Times New Roman" w:hAnsi="Times New Roman" w:cs="Times New Roman"/>
      <w:b/>
      <w:bCs/>
      <w:i/>
      <w:iCs/>
      <w:sz w:val="32"/>
      <w:szCs w:val="20"/>
      <w:lang w:eastAsia="ru-RU"/>
    </w:rPr>
  </w:style>
  <w:style w:type="character" w:styleId="ac">
    <w:name w:val="Hyperlink"/>
    <w:basedOn w:val="a0"/>
    <w:uiPriority w:val="99"/>
    <w:unhideWhenUsed/>
    <w:rsid w:val="00E46C83"/>
    <w:rPr>
      <w:color w:val="0563C1" w:themeColor="hyperlink"/>
      <w:u w:val="single"/>
    </w:rPr>
  </w:style>
  <w:style w:type="character" w:styleId="ad">
    <w:name w:val="Unresolved Mention"/>
    <w:basedOn w:val="a0"/>
    <w:uiPriority w:val="99"/>
    <w:semiHidden/>
    <w:unhideWhenUsed/>
    <w:rsid w:val="00E46C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43255">
      <w:bodyDiv w:val="1"/>
      <w:marLeft w:val="0"/>
      <w:marRight w:val="0"/>
      <w:marTop w:val="0"/>
      <w:marBottom w:val="0"/>
      <w:divBdr>
        <w:top w:val="none" w:sz="0" w:space="0" w:color="auto"/>
        <w:left w:val="none" w:sz="0" w:space="0" w:color="auto"/>
        <w:bottom w:val="none" w:sz="0" w:space="0" w:color="auto"/>
        <w:right w:val="none" w:sz="0" w:space="0" w:color="auto"/>
      </w:divBdr>
    </w:div>
    <w:div w:id="133528779">
      <w:bodyDiv w:val="1"/>
      <w:marLeft w:val="0"/>
      <w:marRight w:val="0"/>
      <w:marTop w:val="0"/>
      <w:marBottom w:val="0"/>
      <w:divBdr>
        <w:top w:val="none" w:sz="0" w:space="0" w:color="auto"/>
        <w:left w:val="none" w:sz="0" w:space="0" w:color="auto"/>
        <w:bottom w:val="none" w:sz="0" w:space="0" w:color="auto"/>
        <w:right w:val="none" w:sz="0" w:space="0" w:color="auto"/>
      </w:divBdr>
    </w:div>
    <w:div w:id="156505582">
      <w:bodyDiv w:val="1"/>
      <w:marLeft w:val="0"/>
      <w:marRight w:val="0"/>
      <w:marTop w:val="0"/>
      <w:marBottom w:val="0"/>
      <w:divBdr>
        <w:top w:val="none" w:sz="0" w:space="0" w:color="auto"/>
        <w:left w:val="none" w:sz="0" w:space="0" w:color="auto"/>
        <w:bottom w:val="none" w:sz="0" w:space="0" w:color="auto"/>
        <w:right w:val="none" w:sz="0" w:space="0" w:color="auto"/>
      </w:divBdr>
    </w:div>
    <w:div w:id="159320665">
      <w:bodyDiv w:val="1"/>
      <w:marLeft w:val="0"/>
      <w:marRight w:val="0"/>
      <w:marTop w:val="0"/>
      <w:marBottom w:val="0"/>
      <w:divBdr>
        <w:top w:val="none" w:sz="0" w:space="0" w:color="auto"/>
        <w:left w:val="none" w:sz="0" w:space="0" w:color="auto"/>
        <w:bottom w:val="none" w:sz="0" w:space="0" w:color="auto"/>
        <w:right w:val="none" w:sz="0" w:space="0" w:color="auto"/>
      </w:divBdr>
      <w:divsChild>
        <w:div w:id="686255535">
          <w:marLeft w:val="0"/>
          <w:marRight w:val="0"/>
          <w:marTop w:val="0"/>
          <w:marBottom w:val="0"/>
          <w:divBdr>
            <w:top w:val="none" w:sz="0" w:space="0" w:color="auto"/>
            <w:left w:val="none" w:sz="0" w:space="0" w:color="auto"/>
            <w:bottom w:val="none" w:sz="0" w:space="0" w:color="auto"/>
            <w:right w:val="none" w:sz="0" w:space="0" w:color="auto"/>
          </w:divBdr>
        </w:div>
      </w:divsChild>
    </w:div>
    <w:div w:id="173570641">
      <w:bodyDiv w:val="1"/>
      <w:marLeft w:val="0"/>
      <w:marRight w:val="0"/>
      <w:marTop w:val="0"/>
      <w:marBottom w:val="0"/>
      <w:divBdr>
        <w:top w:val="none" w:sz="0" w:space="0" w:color="auto"/>
        <w:left w:val="none" w:sz="0" w:space="0" w:color="auto"/>
        <w:bottom w:val="none" w:sz="0" w:space="0" w:color="auto"/>
        <w:right w:val="none" w:sz="0" w:space="0" w:color="auto"/>
      </w:divBdr>
    </w:div>
    <w:div w:id="375157606">
      <w:bodyDiv w:val="1"/>
      <w:marLeft w:val="0"/>
      <w:marRight w:val="0"/>
      <w:marTop w:val="0"/>
      <w:marBottom w:val="0"/>
      <w:divBdr>
        <w:top w:val="none" w:sz="0" w:space="0" w:color="auto"/>
        <w:left w:val="none" w:sz="0" w:space="0" w:color="auto"/>
        <w:bottom w:val="none" w:sz="0" w:space="0" w:color="auto"/>
        <w:right w:val="none" w:sz="0" w:space="0" w:color="auto"/>
      </w:divBdr>
    </w:div>
    <w:div w:id="382021806">
      <w:bodyDiv w:val="1"/>
      <w:marLeft w:val="0"/>
      <w:marRight w:val="0"/>
      <w:marTop w:val="0"/>
      <w:marBottom w:val="0"/>
      <w:divBdr>
        <w:top w:val="none" w:sz="0" w:space="0" w:color="auto"/>
        <w:left w:val="none" w:sz="0" w:space="0" w:color="auto"/>
        <w:bottom w:val="none" w:sz="0" w:space="0" w:color="auto"/>
        <w:right w:val="none" w:sz="0" w:space="0" w:color="auto"/>
      </w:divBdr>
    </w:div>
    <w:div w:id="408381550">
      <w:bodyDiv w:val="1"/>
      <w:marLeft w:val="0"/>
      <w:marRight w:val="0"/>
      <w:marTop w:val="0"/>
      <w:marBottom w:val="0"/>
      <w:divBdr>
        <w:top w:val="none" w:sz="0" w:space="0" w:color="auto"/>
        <w:left w:val="none" w:sz="0" w:space="0" w:color="auto"/>
        <w:bottom w:val="none" w:sz="0" w:space="0" w:color="auto"/>
        <w:right w:val="none" w:sz="0" w:space="0" w:color="auto"/>
      </w:divBdr>
    </w:div>
    <w:div w:id="539708170">
      <w:bodyDiv w:val="1"/>
      <w:marLeft w:val="0"/>
      <w:marRight w:val="0"/>
      <w:marTop w:val="0"/>
      <w:marBottom w:val="0"/>
      <w:divBdr>
        <w:top w:val="none" w:sz="0" w:space="0" w:color="auto"/>
        <w:left w:val="none" w:sz="0" w:space="0" w:color="auto"/>
        <w:bottom w:val="none" w:sz="0" w:space="0" w:color="auto"/>
        <w:right w:val="none" w:sz="0" w:space="0" w:color="auto"/>
      </w:divBdr>
    </w:div>
    <w:div w:id="614601019">
      <w:bodyDiv w:val="1"/>
      <w:marLeft w:val="0"/>
      <w:marRight w:val="0"/>
      <w:marTop w:val="0"/>
      <w:marBottom w:val="0"/>
      <w:divBdr>
        <w:top w:val="none" w:sz="0" w:space="0" w:color="auto"/>
        <w:left w:val="none" w:sz="0" w:space="0" w:color="auto"/>
        <w:bottom w:val="none" w:sz="0" w:space="0" w:color="auto"/>
        <w:right w:val="none" w:sz="0" w:space="0" w:color="auto"/>
      </w:divBdr>
    </w:div>
    <w:div w:id="635178844">
      <w:bodyDiv w:val="1"/>
      <w:marLeft w:val="0"/>
      <w:marRight w:val="0"/>
      <w:marTop w:val="0"/>
      <w:marBottom w:val="0"/>
      <w:divBdr>
        <w:top w:val="none" w:sz="0" w:space="0" w:color="auto"/>
        <w:left w:val="none" w:sz="0" w:space="0" w:color="auto"/>
        <w:bottom w:val="none" w:sz="0" w:space="0" w:color="auto"/>
        <w:right w:val="none" w:sz="0" w:space="0" w:color="auto"/>
      </w:divBdr>
    </w:div>
    <w:div w:id="680931973">
      <w:bodyDiv w:val="1"/>
      <w:marLeft w:val="0"/>
      <w:marRight w:val="0"/>
      <w:marTop w:val="0"/>
      <w:marBottom w:val="0"/>
      <w:divBdr>
        <w:top w:val="none" w:sz="0" w:space="0" w:color="auto"/>
        <w:left w:val="none" w:sz="0" w:space="0" w:color="auto"/>
        <w:bottom w:val="none" w:sz="0" w:space="0" w:color="auto"/>
        <w:right w:val="none" w:sz="0" w:space="0" w:color="auto"/>
      </w:divBdr>
    </w:div>
    <w:div w:id="809983507">
      <w:bodyDiv w:val="1"/>
      <w:marLeft w:val="0"/>
      <w:marRight w:val="0"/>
      <w:marTop w:val="0"/>
      <w:marBottom w:val="0"/>
      <w:divBdr>
        <w:top w:val="none" w:sz="0" w:space="0" w:color="auto"/>
        <w:left w:val="none" w:sz="0" w:space="0" w:color="auto"/>
        <w:bottom w:val="none" w:sz="0" w:space="0" w:color="auto"/>
        <w:right w:val="none" w:sz="0" w:space="0" w:color="auto"/>
      </w:divBdr>
    </w:div>
    <w:div w:id="816919886">
      <w:bodyDiv w:val="1"/>
      <w:marLeft w:val="0"/>
      <w:marRight w:val="0"/>
      <w:marTop w:val="0"/>
      <w:marBottom w:val="0"/>
      <w:divBdr>
        <w:top w:val="none" w:sz="0" w:space="0" w:color="auto"/>
        <w:left w:val="none" w:sz="0" w:space="0" w:color="auto"/>
        <w:bottom w:val="none" w:sz="0" w:space="0" w:color="auto"/>
        <w:right w:val="none" w:sz="0" w:space="0" w:color="auto"/>
      </w:divBdr>
    </w:div>
    <w:div w:id="852109328">
      <w:bodyDiv w:val="1"/>
      <w:marLeft w:val="0"/>
      <w:marRight w:val="0"/>
      <w:marTop w:val="0"/>
      <w:marBottom w:val="0"/>
      <w:divBdr>
        <w:top w:val="none" w:sz="0" w:space="0" w:color="auto"/>
        <w:left w:val="none" w:sz="0" w:space="0" w:color="auto"/>
        <w:bottom w:val="none" w:sz="0" w:space="0" w:color="auto"/>
        <w:right w:val="none" w:sz="0" w:space="0" w:color="auto"/>
      </w:divBdr>
    </w:div>
    <w:div w:id="860123154">
      <w:bodyDiv w:val="1"/>
      <w:marLeft w:val="0"/>
      <w:marRight w:val="0"/>
      <w:marTop w:val="0"/>
      <w:marBottom w:val="0"/>
      <w:divBdr>
        <w:top w:val="none" w:sz="0" w:space="0" w:color="auto"/>
        <w:left w:val="none" w:sz="0" w:space="0" w:color="auto"/>
        <w:bottom w:val="none" w:sz="0" w:space="0" w:color="auto"/>
        <w:right w:val="none" w:sz="0" w:space="0" w:color="auto"/>
      </w:divBdr>
    </w:div>
    <w:div w:id="865602883">
      <w:bodyDiv w:val="1"/>
      <w:marLeft w:val="0"/>
      <w:marRight w:val="0"/>
      <w:marTop w:val="0"/>
      <w:marBottom w:val="0"/>
      <w:divBdr>
        <w:top w:val="none" w:sz="0" w:space="0" w:color="auto"/>
        <w:left w:val="none" w:sz="0" w:space="0" w:color="auto"/>
        <w:bottom w:val="none" w:sz="0" w:space="0" w:color="auto"/>
        <w:right w:val="none" w:sz="0" w:space="0" w:color="auto"/>
      </w:divBdr>
      <w:divsChild>
        <w:div w:id="237788194">
          <w:marLeft w:val="0"/>
          <w:marRight w:val="0"/>
          <w:marTop w:val="180"/>
          <w:marBottom w:val="180"/>
          <w:divBdr>
            <w:top w:val="none" w:sz="0" w:space="0" w:color="auto"/>
            <w:left w:val="none" w:sz="0" w:space="0" w:color="auto"/>
            <w:bottom w:val="none" w:sz="0" w:space="0" w:color="auto"/>
            <w:right w:val="none" w:sz="0" w:space="0" w:color="auto"/>
          </w:divBdr>
        </w:div>
      </w:divsChild>
    </w:div>
    <w:div w:id="927926327">
      <w:bodyDiv w:val="1"/>
      <w:marLeft w:val="0"/>
      <w:marRight w:val="0"/>
      <w:marTop w:val="0"/>
      <w:marBottom w:val="0"/>
      <w:divBdr>
        <w:top w:val="none" w:sz="0" w:space="0" w:color="auto"/>
        <w:left w:val="none" w:sz="0" w:space="0" w:color="auto"/>
        <w:bottom w:val="none" w:sz="0" w:space="0" w:color="auto"/>
        <w:right w:val="none" w:sz="0" w:space="0" w:color="auto"/>
      </w:divBdr>
    </w:div>
    <w:div w:id="936984679">
      <w:bodyDiv w:val="1"/>
      <w:marLeft w:val="0"/>
      <w:marRight w:val="0"/>
      <w:marTop w:val="0"/>
      <w:marBottom w:val="0"/>
      <w:divBdr>
        <w:top w:val="none" w:sz="0" w:space="0" w:color="auto"/>
        <w:left w:val="none" w:sz="0" w:space="0" w:color="auto"/>
        <w:bottom w:val="none" w:sz="0" w:space="0" w:color="auto"/>
        <w:right w:val="none" w:sz="0" w:space="0" w:color="auto"/>
      </w:divBdr>
      <w:divsChild>
        <w:div w:id="1519543003">
          <w:marLeft w:val="0"/>
          <w:marRight w:val="0"/>
          <w:marTop w:val="0"/>
          <w:marBottom w:val="0"/>
          <w:divBdr>
            <w:top w:val="none" w:sz="0" w:space="0" w:color="auto"/>
            <w:left w:val="none" w:sz="0" w:space="0" w:color="auto"/>
            <w:bottom w:val="none" w:sz="0" w:space="0" w:color="auto"/>
            <w:right w:val="none" w:sz="0" w:space="0" w:color="auto"/>
          </w:divBdr>
        </w:div>
        <w:div w:id="320932179">
          <w:marLeft w:val="0"/>
          <w:marRight w:val="0"/>
          <w:marTop w:val="180"/>
          <w:marBottom w:val="0"/>
          <w:divBdr>
            <w:top w:val="none" w:sz="0" w:space="0" w:color="auto"/>
            <w:left w:val="none" w:sz="0" w:space="0" w:color="auto"/>
            <w:bottom w:val="none" w:sz="0" w:space="0" w:color="auto"/>
            <w:right w:val="none" w:sz="0" w:space="0" w:color="auto"/>
          </w:divBdr>
        </w:div>
        <w:div w:id="1162312750">
          <w:marLeft w:val="0"/>
          <w:marRight w:val="0"/>
          <w:marTop w:val="60"/>
          <w:marBottom w:val="0"/>
          <w:divBdr>
            <w:top w:val="none" w:sz="0" w:space="0" w:color="auto"/>
            <w:left w:val="none" w:sz="0" w:space="0" w:color="auto"/>
            <w:bottom w:val="none" w:sz="0" w:space="0" w:color="auto"/>
            <w:right w:val="none" w:sz="0" w:space="0" w:color="auto"/>
          </w:divBdr>
        </w:div>
        <w:div w:id="745612939">
          <w:marLeft w:val="0"/>
          <w:marRight w:val="0"/>
          <w:marTop w:val="60"/>
          <w:marBottom w:val="0"/>
          <w:divBdr>
            <w:top w:val="none" w:sz="0" w:space="0" w:color="auto"/>
            <w:left w:val="none" w:sz="0" w:space="0" w:color="auto"/>
            <w:bottom w:val="none" w:sz="0" w:space="0" w:color="auto"/>
            <w:right w:val="none" w:sz="0" w:space="0" w:color="auto"/>
          </w:divBdr>
        </w:div>
      </w:divsChild>
    </w:div>
    <w:div w:id="988049699">
      <w:bodyDiv w:val="1"/>
      <w:marLeft w:val="0"/>
      <w:marRight w:val="0"/>
      <w:marTop w:val="0"/>
      <w:marBottom w:val="0"/>
      <w:divBdr>
        <w:top w:val="none" w:sz="0" w:space="0" w:color="auto"/>
        <w:left w:val="none" w:sz="0" w:space="0" w:color="auto"/>
        <w:bottom w:val="none" w:sz="0" w:space="0" w:color="auto"/>
        <w:right w:val="none" w:sz="0" w:space="0" w:color="auto"/>
      </w:divBdr>
    </w:div>
    <w:div w:id="1356424694">
      <w:bodyDiv w:val="1"/>
      <w:marLeft w:val="0"/>
      <w:marRight w:val="0"/>
      <w:marTop w:val="0"/>
      <w:marBottom w:val="0"/>
      <w:divBdr>
        <w:top w:val="none" w:sz="0" w:space="0" w:color="auto"/>
        <w:left w:val="none" w:sz="0" w:space="0" w:color="auto"/>
        <w:bottom w:val="none" w:sz="0" w:space="0" w:color="auto"/>
        <w:right w:val="none" w:sz="0" w:space="0" w:color="auto"/>
      </w:divBdr>
    </w:div>
    <w:div w:id="1470589606">
      <w:bodyDiv w:val="1"/>
      <w:marLeft w:val="0"/>
      <w:marRight w:val="0"/>
      <w:marTop w:val="0"/>
      <w:marBottom w:val="0"/>
      <w:divBdr>
        <w:top w:val="none" w:sz="0" w:space="0" w:color="auto"/>
        <w:left w:val="none" w:sz="0" w:space="0" w:color="auto"/>
        <w:bottom w:val="none" w:sz="0" w:space="0" w:color="auto"/>
        <w:right w:val="none" w:sz="0" w:space="0" w:color="auto"/>
      </w:divBdr>
    </w:div>
    <w:div w:id="1528568992">
      <w:bodyDiv w:val="1"/>
      <w:marLeft w:val="0"/>
      <w:marRight w:val="0"/>
      <w:marTop w:val="0"/>
      <w:marBottom w:val="0"/>
      <w:divBdr>
        <w:top w:val="none" w:sz="0" w:space="0" w:color="auto"/>
        <w:left w:val="none" w:sz="0" w:space="0" w:color="auto"/>
        <w:bottom w:val="none" w:sz="0" w:space="0" w:color="auto"/>
        <w:right w:val="none" w:sz="0" w:space="0" w:color="auto"/>
      </w:divBdr>
    </w:div>
    <w:div w:id="1955016158">
      <w:bodyDiv w:val="1"/>
      <w:marLeft w:val="0"/>
      <w:marRight w:val="0"/>
      <w:marTop w:val="0"/>
      <w:marBottom w:val="0"/>
      <w:divBdr>
        <w:top w:val="none" w:sz="0" w:space="0" w:color="auto"/>
        <w:left w:val="none" w:sz="0" w:space="0" w:color="auto"/>
        <w:bottom w:val="none" w:sz="0" w:space="0" w:color="auto"/>
        <w:right w:val="none" w:sz="0" w:space="0" w:color="auto"/>
      </w:divBdr>
    </w:div>
    <w:div w:id="1955667895">
      <w:bodyDiv w:val="1"/>
      <w:marLeft w:val="0"/>
      <w:marRight w:val="0"/>
      <w:marTop w:val="0"/>
      <w:marBottom w:val="0"/>
      <w:divBdr>
        <w:top w:val="none" w:sz="0" w:space="0" w:color="auto"/>
        <w:left w:val="none" w:sz="0" w:space="0" w:color="auto"/>
        <w:bottom w:val="none" w:sz="0" w:space="0" w:color="auto"/>
        <w:right w:val="none" w:sz="0" w:space="0" w:color="auto"/>
      </w:divBdr>
    </w:div>
    <w:div w:id="2004432669">
      <w:bodyDiv w:val="1"/>
      <w:marLeft w:val="0"/>
      <w:marRight w:val="0"/>
      <w:marTop w:val="0"/>
      <w:marBottom w:val="0"/>
      <w:divBdr>
        <w:top w:val="none" w:sz="0" w:space="0" w:color="auto"/>
        <w:left w:val="none" w:sz="0" w:space="0" w:color="auto"/>
        <w:bottom w:val="none" w:sz="0" w:space="0" w:color="auto"/>
        <w:right w:val="none" w:sz="0" w:space="0" w:color="auto"/>
      </w:divBdr>
    </w:div>
    <w:div w:id="2020737382">
      <w:bodyDiv w:val="1"/>
      <w:marLeft w:val="0"/>
      <w:marRight w:val="0"/>
      <w:marTop w:val="0"/>
      <w:marBottom w:val="0"/>
      <w:divBdr>
        <w:top w:val="none" w:sz="0" w:space="0" w:color="auto"/>
        <w:left w:val="none" w:sz="0" w:space="0" w:color="auto"/>
        <w:bottom w:val="none" w:sz="0" w:space="0" w:color="auto"/>
        <w:right w:val="none" w:sz="0" w:space="0" w:color="auto"/>
      </w:divBdr>
    </w:div>
    <w:div w:id="2030525527">
      <w:bodyDiv w:val="1"/>
      <w:marLeft w:val="0"/>
      <w:marRight w:val="0"/>
      <w:marTop w:val="0"/>
      <w:marBottom w:val="0"/>
      <w:divBdr>
        <w:top w:val="none" w:sz="0" w:space="0" w:color="auto"/>
        <w:left w:val="none" w:sz="0" w:space="0" w:color="auto"/>
        <w:bottom w:val="none" w:sz="0" w:space="0" w:color="auto"/>
        <w:right w:val="none" w:sz="0" w:space="0" w:color="auto"/>
      </w:divBdr>
      <w:divsChild>
        <w:div w:id="1711832215">
          <w:marLeft w:val="0"/>
          <w:marRight w:val="0"/>
          <w:marTop w:val="0"/>
          <w:marBottom w:val="0"/>
          <w:divBdr>
            <w:top w:val="none" w:sz="0" w:space="0" w:color="auto"/>
            <w:left w:val="none" w:sz="0" w:space="0" w:color="auto"/>
            <w:bottom w:val="none" w:sz="0" w:space="0" w:color="auto"/>
            <w:right w:val="none" w:sz="0" w:space="0" w:color="auto"/>
          </w:divBdr>
        </w:div>
        <w:div w:id="1393847616">
          <w:marLeft w:val="0"/>
          <w:marRight w:val="0"/>
          <w:marTop w:val="180"/>
          <w:marBottom w:val="0"/>
          <w:divBdr>
            <w:top w:val="none" w:sz="0" w:space="0" w:color="auto"/>
            <w:left w:val="none" w:sz="0" w:space="0" w:color="auto"/>
            <w:bottom w:val="none" w:sz="0" w:space="0" w:color="auto"/>
            <w:right w:val="none" w:sz="0" w:space="0" w:color="auto"/>
          </w:divBdr>
        </w:div>
        <w:div w:id="1208759650">
          <w:marLeft w:val="0"/>
          <w:marRight w:val="0"/>
          <w:marTop w:val="60"/>
          <w:marBottom w:val="0"/>
          <w:divBdr>
            <w:top w:val="none" w:sz="0" w:space="0" w:color="auto"/>
            <w:left w:val="none" w:sz="0" w:space="0" w:color="auto"/>
            <w:bottom w:val="none" w:sz="0" w:space="0" w:color="auto"/>
            <w:right w:val="none" w:sz="0" w:space="0" w:color="auto"/>
          </w:divBdr>
        </w:div>
        <w:div w:id="56558849">
          <w:marLeft w:val="0"/>
          <w:marRight w:val="0"/>
          <w:marTop w:val="60"/>
          <w:marBottom w:val="0"/>
          <w:divBdr>
            <w:top w:val="none" w:sz="0" w:space="0" w:color="auto"/>
            <w:left w:val="none" w:sz="0" w:space="0" w:color="auto"/>
            <w:bottom w:val="none" w:sz="0" w:space="0" w:color="auto"/>
            <w:right w:val="none" w:sz="0" w:space="0" w:color="auto"/>
          </w:divBdr>
        </w:div>
      </w:divsChild>
    </w:div>
    <w:div w:id="2038462129">
      <w:bodyDiv w:val="1"/>
      <w:marLeft w:val="0"/>
      <w:marRight w:val="0"/>
      <w:marTop w:val="0"/>
      <w:marBottom w:val="0"/>
      <w:divBdr>
        <w:top w:val="none" w:sz="0" w:space="0" w:color="auto"/>
        <w:left w:val="none" w:sz="0" w:space="0" w:color="auto"/>
        <w:bottom w:val="none" w:sz="0" w:space="0" w:color="auto"/>
        <w:right w:val="none" w:sz="0" w:space="0" w:color="auto"/>
      </w:divBdr>
    </w:div>
    <w:div w:id="2132896837">
      <w:bodyDiv w:val="1"/>
      <w:marLeft w:val="0"/>
      <w:marRight w:val="0"/>
      <w:marTop w:val="0"/>
      <w:marBottom w:val="0"/>
      <w:divBdr>
        <w:top w:val="none" w:sz="0" w:space="0" w:color="auto"/>
        <w:left w:val="none" w:sz="0" w:space="0" w:color="auto"/>
        <w:bottom w:val="none" w:sz="0" w:space="0" w:color="auto"/>
        <w:right w:val="none" w:sz="0" w:space="0" w:color="auto"/>
      </w:divBdr>
    </w:div>
    <w:div w:id="2137675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hyperlink" Target="https://docs.microsoft.com/ru-ru/cpp/cpp/protected-cpp?view=msvc-170" TargetMode="External"/><Relationship Id="rId47" Type="http://schemas.openxmlformats.org/officeDocument/2006/relationships/image" Target="media/image35.png"/><Relationship Id="rId50" Type="http://schemas.openxmlformats.org/officeDocument/2006/relationships/oleObject" Target="embeddings/oleObject1.bin"/><Relationship Id="rId55" Type="http://schemas.openxmlformats.org/officeDocument/2006/relationships/oleObject" Target="embeddings/oleObject4.bin"/><Relationship Id="rId63" Type="http://schemas.openxmlformats.org/officeDocument/2006/relationships/oleObject" Target="embeddings/oleObject8.bin"/><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jpeg"/><Relationship Id="rId11" Type="http://schemas.openxmlformats.org/officeDocument/2006/relationships/image" Target="media/image7.png"/><Relationship Id="rId24" Type="http://schemas.openxmlformats.org/officeDocument/2006/relationships/hyperlink" Target="https://evileg.com/users/mafulechka/albums/photo/825/"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docs.microsoft.com/ru-ru/cpp/cpp/public-cpp?view=msvc-170" TargetMode="External"/><Relationship Id="rId45" Type="http://schemas.openxmlformats.org/officeDocument/2006/relationships/hyperlink" Target="https://docs.microsoft.com/ru-ru/cpp/cpp/public-cpp?view=msvc-170" TargetMode="External"/><Relationship Id="rId53" Type="http://schemas.openxmlformats.org/officeDocument/2006/relationships/image" Target="media/image39.wmf"/><Relationship Id="rId58" Type="http://schemas.openxmlformats.org/officeDocument/2006/relationships/image" Target="media/image41.wmf"/><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oleObject" Target="embeddings/oleObject7.bin"/><Relationship Id="rId19" Type="http://schemas.openxmlformats.org/officeDocument/2006/relationships/image" Target="media/image14.png"/><Relationship Id="rId14" Type="http://schemas.openxmlformats.org/officeDocument/2006/relationships/image" Target="media/image10.jpe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docs.microsoft.com/ru-ru/cpp/cpp/private-cpp?view=msvc-170" TargetMode="External"/><Relationship Id="rId48" Type="http://schemas.openxmlformats.org/officeDocument/2006/relationships/image" Target="media/image36.png"/><Relationship Id="rId56" Type="http://schemas.openxmlformats.org/officeDocument/2006/relationships/image" Target="media/image40.wmf"/><Relationship Id="rId64" Type="http://schemas.openxmlformats.org/officeDocument/2006/relationships/image" Target="media/image44.wmf"/><Relationship Id="rId8" Type="http://schemas.openxmlformats.org/officeDocument/2006/relationships/image" Target="media/image4.png"/><Relationship Id="rId51" Type="http://schemas.openxmlformats.org/officeDocument/2006/relationships/image" Target="media/image38.wmf"/><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evileg.com/users/mafulechka/albums/photo/827/" TargetMode="External"/><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34.png"/><Relationship Id="rId59" Type="http://schemas.openxmlformats.org/officeDocument/2006/relationships/oleObject" Target="embeddings/oleObject6.bin"/><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hyperlink" Target="https://docs.microsoft.com/ru-ru/cpp/cpp/private-cpp?view=msvc-170" TargetMode="External"/><Relationship Id="rId54" Type="http://schemas.openxmlformats.org/officeDocument/2006/relationships/oleObject" Target="embeddings/oleObject3.bin"/><Relationship Id="rId62" Type="http://schemas.openxmlformats.org/officeDocument/2006/relationships/image" Target="media/image43.wmf"/><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7.wmf"/><Relationship Id="rId57" Type="http://schemas.openxmlformats.org/officeDocument/2006/relationships/oleObject" Target="embeddings/oleObject5.bin"/><Relationship Id="rId10" Type="http://schemas.openxmlformats.org/officeDocument/2006/relationships/image" Target="media/image6.png"/><Relationship Id="rId31" Type="http://schemas.openxmlformats.org/officeDocument/2006/relationships/image" Target="media/image25.jpeg"/><Relationship Id="rId44" Type="http://schemas.openxmlformats.org/officeDocument/2006/relationships/hyperlink" Target="https://docs.microsoft.com/ru-ru/cpp/cpp/protected-cpp?view=msvc-170" TargetMode="External"/><Relationship Id="rId52" Type="http://schemas.openxmlformats.org/officeDocument/2006/relationships/oleObject" Target="embeddings/oleObject2.bin"/><Relationship Id="rId60" Type="http://schemas.openxmlformats.org/officeDocument/2006/relationships/image" Target="media/image42.wmf"/><Relationship Id="rId65" Type="http://schemas.openxmlformats.org/officeDocument/2006/relationships/oleObject" Target="embeddings/oleObject9.bin"/><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3.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631</TotalTime>
  <Pages>69</Pages>
  <Words>12640</Words>
  <Characters>72050</Characters>
  <Application>Microsoft Office Word</Application>
  <DocSecurity>0</DocSecurity>
  <Lines>600</Lines>
  <Paragraphs>169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Sasha Samoilov</dc:creator>
  <cp:keywords/>
  <dc:description/>
  <cp:lastModifiedBy>Sasha Samoilov</cp:lastModifiedBy>
  <cp:revision>72</cp:revision>
  <dcterms:created xsi:type="dcterms:W3CDTF">2022-07-04T10:33:00Z</dcterms:created>
  <dcterms:modified xsi:type="dcterms:W3CDTF">2023-01-23T14:30:00Z</dcterms:modified>
</cp:coreProperties>
</file>